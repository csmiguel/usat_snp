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0433" w:rsidRDefault="007F0433" w:rsidP="0063401C">
      <w:pPr>
        <w:ind w:left="-1350" w:right="-1260"/>
        <w:jc w:val="center"/>
        <w:rPr>
          <w:b/>
          <w:sz w:val="28"/>
          <w:szCs w:val="28"/>
        </w:rPr>
      </w:pPr>
      <w:r>
        <w:rPr>
          <w:b/>
          <w:sz w:val="28"/>
          <w:szCs w:val="28"/>
        </w:rPr>
        <w:t>Supplemental Information for:</w:t>
      </w:r>
    </w:p>
    <w:p w:rsidR="007F0433" w:rsidRPr="007F0433" w:rsidRDefault="007F0433" w:rsidP="0063401C">
      <w:pPr>
        <w:ind w:left="-1350" w:right="-1260"/>
        <w:jc w:val="center"/>
        <w:rPr>
          <w:b/>
          <w:sz w:val="28"/>
          <w:szCs w:val="28"/>
        </w:rPr>
      </w:pPr>
    </w:p>
    <w:p w:rsidR="004034EA" w:rsidRDefault="00C33534" w:rsidP="00C33534">
      <w:pPr>
        <w:jc w:val="center"/>
        <w:rPr>
          <w:b/>
          <w:color w:val="002060"/>
        </w:rPr>
      </w:pPr>
      <w:r w:rsidRPr="00C33534">
        <w:rPr>
          <w:b/>
          <w:sz w:val="32"/>
          <w:szCs w:val="32"/>
        </w:rPr>
        <w:t>Comparative assessment of range-wide patterns of genetic diversity and structure with SNPs and microsatellites: a case study with Iberian amphibians</w:t>
      </w:r>
    </w:p>
    <w:p w:rsidR="004034EA" w:rsidRPr="00835824" w:rsidRDefault="00835824" w:rsidP="00C33534">
      <w:pPr>
        <w:jc w:val="center"/>
        <w:rPr>
          <w:lang w:val="es-ES"/>
        </w:rPr>
      </w:pPr>
      <w:r w:rsidRPr="00835824">
        <w:rPr>
          <w:lang w:val="es-ES"/>
        </w:rPr>
        <w:t>Miguel Camacho-</w:t>
      </w:r>
      <w:proofErr w:type="spellStart"/>
      <w:r w:rsidRPr="00835824">
        <w:rPr>
          <w:lang w:val="es-ES"/>
        </w:rPr>
        <w:t>Sanchez</w:t>
      </w:r>
      <w:proofErr w:type="spellEnd"/>
      <w:r w:rsidRPr="00835824">
        <w:rPr>
          <w:lang w:val="es-ES"/>
        </w:rPr>
        <w:t xml:space="preserve">, Guillermo Velo-Antón, Jeffrey O. Hanson, Ana </w:t>
      </w:r>
      <w:proofErr w:type="spellStart"/>
      <w:r w:rsidRPr="00835824">
        <w:rPr>
          <w:lang w:val="es-ES"/>
        </w:rPr>
        <w:t>Veríssimo</w:t>
      </w:r>
      <w:proofErr w:type="spellEnd"/>
      <w:r w:rsidRPr="00835824">
        <w:rPr>
          <w:lang w:val="es-ES"/>
        </w:rPr>
        <w:t xml:space="preserve">, Íñigo Martínez-Solano, Adam Marques, Craig </w:t>
      </w:r>
      <w:proofErr w:type="spellStart"/>
      <w:r w:rsidRPr="00835824">
        <w:rPr>
          <w:lang w:val="es-ES"/>
        </w:rPr>
        <w:t>Moritz</w:t>
      </w:r>
      <w:proofErr w:type="spellEnd"/>
      <w:r w:rsidRPr="00835824">
        <w:rPr>
          <w:lang w:val="es-ES"/>
        </w:rPr>
        <w:t xml:space="preserve"> &amp; </w:t>
      </w:r>
      <w:proofErr w:type="spellStart"/>
      <w:r w:rsidRPr="00835824">
        <w:rPr>
          <w:lang w:val="es-ES"/>
        </w:rPr>
        <w:t>Sílvia</w:t>
      </w:r>
      <w:proofErr w:type="spellEnd"/>
      <w:r w:rsidRPr="00835824">
        <w:rPr>
          <w:lang w:val="es-ES"/>
        </w:rPr>
        <w:t xml:space="preserve"> B. Carvalho</w:t>
      </w:r>
    </w:p>
    <w:p w:rsidR="004034EA" w:rsidRPr="00835824" w:rsidRDefault="004034EA" w:rsidP="000C5B4D">
      <w:pPr>
        <w:ind w:right="-1260"/>
        <w:rPr>
          <w:lang w:val="es-ES"/>
        </w:rPr>
      </w:pPr>
    </w:p>
    <w:p w:rsidR="000C5B4D" w:rsidRDefault="000C5B4D" w:rsidP="000C5B4D">
      <w:pPr>
        <w:ind w:right="-1260"/>
        <w:rPr>
          <w:b/>
          <w:color w:val="002060"/>
          <w:sz w:val="32"/>
          <w:szCs w:val="32"/>
        </w:rPr>
      </w:pPr>
      <w:r>
        <w:rPr>
          <w:b/>
          <w:color w:val="002060"/>
          <w:sz w:val="32"/>
          <w:szCs w:val="32"/>
        </w:rPr>
        <w:t>Table of Contents:</w:t>
      </w:r>
    </w:p>
    <w:sdt>
      <w:sdtPr>
        <w:rPr>
          <w:b w:val="0"/>
          <w:bCs w:val="0"/>
          <w:noProof w:val="0"/>
          <w:sz w:val="24"/>
          <w:szCs w:val="24"/>
        </w:rPr>
        <w:id w:val="-932283192"/>
        <w:docPartObj>
          <w:docPartGallery w:val="Table of Contents"/>
          <w:docPartUnique/>
        </w:docPartObj>
      </w:sdtPr>
      <w:sdtEndPr/>
      <w:sdtContent>
        <w:p w:rsidR="001410E6" w:rsidRPr="00706F12" w:rsidRDefault="001410E6" w:rsidP="00706F12">
          <w:pPr>
            <w:pStyle w:val="TDC2"/>
          </w:pPr>
          <w:r w:rsidRPr="00200B7E">
            <w:rPr>
              <w:u w:val="single"/>
            </w:rPr>
            <w:t xml:space="preserve">Supplementary </w:t>
          </w:r>
          <w:r w:rsidRPr="00706F12">
            <w:rPr>
              <w:rStyle w:val="Hipervnculo"/>
              <w:color w:val="auto"/>
            </w:rPr>
            <w:t>Tables</w:t>
          </w:r>
          <w:r w:rsidRPr="00706F12">
            <w:t>:</w:t>
          </w:r>
        </w:p>
        <w:p w:rsidR="00505F75" w:rsidRDefault="00F87433">
          <w:pPr>
            <w:pStyle w:val="TDC2"/>
            <w:rPr>
              <w:rFonts w:asciiTheme="minorHAnsi" w:eastAsiaTheme="minorEastAsia" w:hAnsiTheme="minorHAnsi"/>
              <w:b w:val="0"/>
              <w:bCs w:val="0"/>
              <w:sz w:val="24"/>
              <w:szCs w:val="24"/>
              <w:lang w:val="es-ES" w:eastAsia="es-ES_tradnl"/>
            </w:rPr>
          </w:pPr>
          <w:r>
            <w:fldChar w:fldCharType="begin"/>
          </w:r>
          <w:r>
            <w:instrText>TOC \o "1-3" \h \z \u</w:instrText>
          </w:r>
          <w:r>
            <w:fldChar w:fldCharType="separate"/>
          </w:r>
          <w:r w:rsidR="00317DC6">
            <w:rPr>
              <w:rStyle w:val="Hipervnculo"/>
            </w:rPr>
            <w:fldChar w:fldCharType="begin"/>
          </w:r>
          <w:r w:rsidR="00317DC6">
            <w:rPr>
              <w:rStyle w:val="Hipervnculo"/>
            </w:rPr>
            <w:instrText xml:space="preserve"> HYPERLINK \l "_Toc43396954" </w:instrText>
          </w:r>
          <w:r w:rsidR="00C33534">
            <w:rPr>
              <w:rStyle w:val="Hipervnculo"/>
            </w:rPr>
          </w:r>
          <w:r w:rsidR="00317DC6">
            <w:rPr>
              <w:rStyle w:val="Hipervnculo"/>
            </w:rPr>
            <w:fldChar w:fldCharType="separate"/>
          </w:r>
          <w:r w:rsidR="00505F75" w:rsidRPr="00657ACF">
            <w:rPr>
              <w:rStyle w:val="Hipervnculo"/>
            </w:rPr>
            <w:t xml:space="preserve">Table S1. Samples of </w:t>
          </w:r>
          <w:r w:rsidR="00505F75" w:rsidRPr="00657ACF">
            <w:rPr>
              <w:rStyle w:val="Hipervnculo"/>
              <w:i/>
            </w:rPr>
            <w:t>H. molleri</w:t>
          </w:r>
          <w:r w:rsidR="00505F75" w:rsidRPr="00657ACF">
            <w:rPr>
              <w:rStyle w:val="Hipervnculo"/>
            </w:rPr>
            <w:t xml:space="preserve"> and </w:t>
          </w:r>
          <w:r w:rsidR="00505F75" w:rsidRPr="00657ACF">
            <w:rPr>
              <w:rStyle w:val="Hipervnculo"/>
              <w:i/>
            </w:rPr>
            <w:t>P. cultripes</w:t>
          </w:r>
          <w:r w:rsidR="00505F75" w:rsidRPr="00657ACF">
            <w:rPr>
              <w:rStyle w:val="Hipervnculo"/>
            </w:rPr>
            <w:t xml:space="preserve"> used in data analysis after filtering steps, including locality information (latitude, longitude) and sample codes.</w:t>
          </w:r>
          <w:r w:rsidR="00505F75">
            <w:rPr>
              <w:webHidden/>
            </w:rPr>
            <w:tab/>
          </w:r>
          <w:bookmarkStart w:id="0" w:name="_GoBack"/>
          <w:bookmarkEnd w:id="0"/>
          <w:r w:rsidR="00505F75">
            <w:rPr>
              <w:webHidden/>
            </w:rPr>
            <w:fldChar w:fldCharType="begin"/>
          </w:r>
          <w:r w:rsidR="00505F75">
            <w:rPr>
              <w:webHidden/>
            </w:rPr>
            <w:instrText xml:space="preserve"> PAGEREF _Toc43396954 \h </w:instrText>
          </w:r>
          <w:r w:rsidR="00505F75">
            <w:rPr>
              <w:webHidden/>
            </w:rPr>
          </w:r>
          <w:r w:rsidR="00505F75">
            <w:rPr>
              <w:webHidden/>
            </w:rPr>
            <w:fldChar w:fldCharType="separate"/>
          </w:r>
          <w:r w:rsidR="00C33534">
            <w:rPr>
              <w:webHidden/>
            </w:rPr>
            <w:t>2</w:t>
          </w:r>
          <w:r w:rsidR="00505F75">
            <w:rPr>
              <w:webHidden/>
            </w:rPr>
            <w:fldChar w:fldCharType="end"/>
          </w:r>
          <w:r w:rsidR="00317DC6">
            <w:fldChar w:fldCharType="end"/>
          </w:r>
        </w:p>
        <w:p w:rsidR="00505F75" w:rsidRDefault="00317DC6">
          <w:pPr>
            <w:pStyle w:val="TDC2"/>
            <w:rPr>
              <w:rFonts w:asciiTheme="minorHAnsi" w:eastAsiaTheme="minorEastAsia" w:hAnsiTheme="minorHAnsi"/>
              <w:b w:val="0"/>
              <w:bCs w:val="0"/>
              <w:sz w:val="24"/>
              <w:szCs w:val="24"/>
              <w:lang w:val="es-ES" w:eastAsia="es-ES_tradnl"/>
            </w:rPr>
          </w:pPr>
          <w:hyperlink w:anchor="_Toc43396955" w:history="1">
            <w:r w:rsidR="00505F75" w:rsidRPr="00657ACF">
              <w:rPr>
                <w:rStyle w:val="Hipervnculo"/>
              </w:rPr>
              <w:t>Table S2. Gelman and Rubin's c</w:t>
            </w:r>
            <w:r w:rsidR="00505F75" w:rsidRPr="00657ACF">
              <w:rPr>
                <w:rStyle w:val="Hipervnculo"/>
              </w:rPr>
              <w:t>o</w:t>
            </w:r>
            <w:r w:rsidR="00505F75" w:rsidRPr="00657ACF">
              <w:rPr>
                <w:rStyle w:val="Hipervnculo"/>
              </w:rPr>
              <w:t>nvergence diagnostic values for STRUCTURE runs of full and subsampled datasets of SNPs (A) and microsatellites (B).</w:t>
            </w:r>
            <w:r w:rsidR="00505F75">
              <w:rPr>
                <w:webHidden/>
              </w:rPr>
              <w:tab/>
            </w:r>
            <w:r w:rsidR="00505F75">
              <w:rPr>
                <w:webHidden/>
              </w:rPr>
              <w:fldChar w:fldCharType="begin"/>
            </w:r>
            <w:r w:rsidR="00505F75">
              <w:rPr>
                <w:webHidden/>
              </w:rPr>
              <w:instrText xml:space="preserve"> PAGEREF _Toc43396955 \h </w:instrText>
            </w:r>
            <w:r w:rsidR="00505F75">
              <w:rPr>
                <w:webHidden/>
              </w:rPr>
            </w:r>
            <w:r w:rsidR="00505F75">
              <w:rPr>
                <w:webHidden/>
              </w:rPr>
              <w:fldChar w:fldCharType="separate"/>
            </w:r>
            <w:r w:rsidR="00C33534">
              <w:rPr>
                <w:webHidden/>
              </w:rPr>
              <w:t>5</w:t>
            </w:r>
            <w:r w:rsidR="00505F75">
              <w:rPr>
                <w:webHidden/>
              </w:rPr>
              <w:fldChar w:fldCharType="end"/>
            </w:r>
          </w:hyperlink>
        </w:p>
        <w:p w:rsidR="00505F75" w:rsidRDefault="00317DC6">
          <w:pPr>
            <w:pStyle w:val="TDC2"/>
            <w:rPr>
              <w:rFonts w:asciiTheme="minorHAnsi" w:eastAsiaTheme="minorEastAsia" w:hAnsiTheme="minorHAnsi"/>
              <w:b w:val="0"/>
              <w:bCs w:val="0"/>
              <w:sz w:val="24"/>
              <w:szCs w:val="24"/>
              <w:lang w:val="es-ES" w:eastAsia="es-ES_tradnl"/>
            </w:rPr>
          </w:pPr>
          <w:hyperlink w:anchor="_Toc43396956" w:history="1">
            <w:r w:rsidR="00505F75" w:rsidRPr="00657ACF">
              <w:rPr>
                <w:rStyle w:val="Hipervnculo"/>
              </w:rPr>
              <w:t>Table S3. Variation in metrics evaluating the optimal K values across marker types for K = 2 to K = 8. The optimal K is shown in bold font in each case.</w:t>
            </w:r>
            <w:r w:rsidR="00505F75">
              <w:rPr>
                <w:webHidden/>
              </w:rPr>
              <w:tab/>
            </w:r>
            <w:r w:rsidR="00505F75">
              <w:rPr>
                <w:webHidden/>
              </w:rPr>
              <w:fldChar w:fldCharType="begin"/>
            </w:r>
            <w:r w:rsidR="00505F75">
              <w:rPr>
                <w:webHidden/>
              </w:rPr>
              <w:instrText xml:space="preserve"> PAGEREF _Toc43396956 \h </w:instrText>
            </w:r>
            <w:r w:rsidR="00505F75">
              <w:rPr>
                <w:webHidden/>
              </w:rPr>
            </w:r>
            <w:r w:rsidR="00505F75">
              <w:rPr>
                <w:webHidden/>
              </w:rPr>
              <w:fldChar w:fldCharType="separate"/>
            </w:r>
            <w:r w:rsidR="00C33534">
              <w:rPr>
                <w:webHidden/>
              </w:rPr>
              <w:t>6</w:t>
            </w:r>
            <w:r w:rsidR="00505F75">
              <w:rPr>
                <w:webHidden/>
              </w:rPr>
              <w:fldChar w:fldCharType="end"/>
            </w:r>
          </w:hyperlink>
        </w:p>
        <w:p w:rsidR="00505F75" w:rsidRDefault="00317DC6">
          <w:pPr>
            <w:pStyle w:val="TDC2"/>
            <w:rPr>
              <w:rFonts w:asciiTheme="minorHAnsi" w:eastAsiaTheme="minorEastAsia" w:hAnsiTheme="minorHAnsi"/>
              <w:b w:val="0"/>
              <w:bCs w:val="0"/>
              <w:sz w:val="24"/>
              <w:szCs w:val="24"/>
              <w:lang w:val="es-ES" w:eastAsia="es-ES_tradnl"/>
            </w:rPr>
          </w:pPr>
          <w:hyperlink w:anchor="_Toc43396957" w:history="1">
            <w:r w:rsidR="00505F75" w:rsidRPr="00657ACF">
              <w:rPr>
                <w:rStyle w:val="Hipervnculo"/>
              </w:rPr>
              <w:t>Table S4. Genetic diversity (sMLH) per individual and median per locality for both marker types.</w:t>
            </w:r>
            <w:r w:rsidR="00505F75">
              <w:rPr>
                <w:webHidden/>
              </w:rPr>
              <w:tab/>
            </w:r>
            <w:r w:rsidR="00505F75">
              <w:rPr>
                <w:webHidden/>
              </w:rPr>
              <w:fldChar w:fldCharType="begin"/>
            </w:r>
            <w:r w:rsidR="00505F75">
              <w:rPr>
                <w:webHidden/>
              </w:rPr>
              <w:instrText xml:space="preserve"> PAGEREF _Toc43396957 \h </w:instrText>
            </w:r>
            <w:r w:rsidR="00505F75">
              <w:rPr>
                <w:webHidden/>
              </w:rPr>
            </w:r>
            <w:r w:rsidR="00505F75">
              <w:rPr>
                <w:webHidden/>
              </w:rPr>
              <w:fldChar w:fldCharType="separate"/>
            </w:r>
            <w:r w:rsidR="00C33534">
              <w:rPr>
                <w:webHidden/>
              </w:rPr>
              <w:t>7</w:t>
            </w:r>
            <w:r w:rsidR="00505F75">
              <w:rPr>
                <w:webHidden/>
              </w:rPr>
              <w:fldChar w:fldCharType="end"/>
            </w:r>
          </w:hyperlink>
        </w:p>
        <w:p w:rsidR="00505F75" w:rsidRDefault="00317DC6">
          <w:pPr>
            <w:pStyle w:val="TDC2"/>
            <w:rPr>
              <w:rFonts w:asciiTheme="minorHAnsi" w:eastAsiaTheme="minorEastAsia" w:hAnsiTheme="minorHAnsi"/>
              <w:b w:val="0"/>
              <w:bCs w:val="0"/>
              <w:sz w:val="24"/>
              <w:szCs w:val="24"/>
              <w:lang w:val="es-ES" w:eastAsia="es-ES_tradnl"/>
            </w:rPr>
          </w:pPr>
          <w:hyperlink w:anchor="_Toc43396958" w:history="1">
            <w:r w:rsidR="00505F75" w:rsidRPr="00657ACF">
              <w:rPr>
                <w:rStyle w:val="Hipervnculo"/>
              </w:rPr>
              <w:t>Figure S1. Sample localities.</w:t>
            </w:r>
            <w:r w:rsidR="00505F75">
              <w:rPr>
                <w:webHidden/>
              </w:rPr>
              <w:tab/>
            </w:r>
            <w:r w:rsidR="00505F75">
              <w:rPr>
                <w:webHidden/>
              </w:rPr>
              <w:fldChar w:fldCharType="begin"/>
            </w:r>
            <w:r w:rsidR="00505F75">
              <w:rPr>
                <w:webHidden/>
              </w:rPr>
              <w:instrText xml:space="preserve"> PAGEREF _Toc43396958 \h </w:instrText>
            </w:r>
            <w:r w:rsidR="00505F75">
              <w:rPr>
                <w:webHidden/>
              </w:rPr>
            </w:r>
            <w:r w:rsidR="00505F75">
              <w:rPr>
                <w:webHidden/>
              </w:rPr>
              <w:fldChar w:fldCharType="separate"/>
            </w:r>
            <w:r w:rsidR="00C33534">
              <w:rPr>
                <w:webHidden/>
              </w:rPr>
              <w:t>12</w:t>
            </w:r>
            <w:r w:rsidR="00505F75">
              <w:rPr>
                <w:webHidden/>
              </w:rPr>
              <w:fldChar w:fldCharType="end"/>
            </w:r>
          </w:hyperlink>
        </w:p>
        <w:p w:rsidR="00505F75" w:rsidRDefault="00317DC6">
          <w:pPr>
            <w:pStyle w:val="TDC2"/>
            <w:rPr>
              <w:rFonts w:asciiTheme="minorHAnsi" w:eastAsiaTheme="minorEastAsia" w:hAnsiTheme="minorHAnsi"/>
              <w:b w:val="0"/>
              <w:bCs w:val="0"/>
              <w:sz w:val="24"/>
              <w:szCs w:val="24"/>
              <w:lang w:val="es-ES" w:eastAsia="es-ES_tradnl"/>
            </w:rPr>
          </w:pPr>
          <w:hyperlink w:anchor="_Toc43396959" w:history="1">
            <w:r w:rsidR="00505F75" w:rsidRPr="00657ACF">
              <w:rPr>
                <w:rStyle w:val="Hipervnculo"/>
              </w:rPr>
              <w:t>Figure S2. DArTseq genotype filtering.</w:t>
            </w:r>
            <w:r w:rsidR="00505F75">
              <w:rPr>
                <w:webHidden/>
              </w:rPr>
              <w:tab/>
            </w:r>
            <w:r w:rsidR="00505F75">
              <w:rPr>
                <w:webHidden/>
              </w:rPr>
              <w:fldChar w:fldCharType="begin"/>
            </w:r>
            <w:r w:rsidR="00505F75">
              <w:rPr>
                <w:webHidden/>
              </w:rPr>
              <w:instrText xml:space="preserve"> PAGEREF _Toc43396959 \h </w:instrText>
            </w:r>
            <w:r w:rsidR="00505F75">
              <w:rPr>
                <w:webHidden/>
              </w:rPr>
            </w:r>
            <w:r w:rsidR="00505F75">
              <w:rPr>
                <w:webHidden/>
              </w:rPr>
              <w:fldChar w:fldCharType="separate"/>
            </w:r>
            <w:r w:rsidR="00C33534">
              <w:rPr>
                <w:webHidden/>
              </w:rPr>
              <w:t>13</w:t>
            </w:r>
            <w:r w:rsidR="00505F75">
              <w:rPr>
                <w:webHidden/>
              </w:rPr>
              <w:fldChar w:fldCharType="end"/>
            </w:r>
          </w:hyperlink>
        </w:p>
        <w:p w:rsidR="00505F75" w:rsidRDefault="00317DC6">
          <w:pPr>
            <w:pStyle w:val="TDC2"/>
            <w:rPr>
              <w:rFonts w:asciiTheme="minorHAnsi" w:eastAsiaTheme="minorEastAsia" w:hAnsiTheme="minorHAnsi"/>
              <w:b w:val="0"/>
              <w:bCs w:val="0"/>
              <w:sz w:val="24"/>
              <w:szCs w:val="24"/>
              <w:lang w:val="es-ES" w:eastAsia="es-ES_tradnl"/>
            </w:rPr>
          </w:pPr>
          <w:hyperlink w:anchor="_Toc43396960" w:history="1">
            <w:r w:rsidR="00505F75" w:rsidRPr="00657ACF">
              <w:rPr>
                <w:rStyle w:val="Hipervnculo"/>
              </w:rPr>
              <w:t>Figure S3. Likelihood of the STRUCTURE runs.</w:t>
            </w:r>
            <w:r w:rsidR="00505F75">
              <w:rPr>
                <w:webHidden/>
              </w:rPr>
              <w:tab/>
            </w:r>
            <w:r w:rsidR="00505F75">
              <w:rPr>
                <w:webHidden/>
              </w:rPr>
              <w:fldChar w:fldCharType="begin"/>
            </w:r>
            <w:r w:rsidR="00505F75">
              <w:rPr>
                <w:webHidden/>
              </w:rPr>
              <w:instrText xml:space="preserve"> PAGEREF _Toc43396960 \h </w:instrText>
            </w:r>
            <w:r w:rsidR="00505F75">
              <w:rPr>
                <w:webHidden/>
              </w:rPr>
            </w:r>
            <w:r w:rsidR="00505F75">
              <w:rPr>
                <w:webHidden/>
              </w:rPr>
              <w:fldChar w:fldCharType="separate"/>
            </w:r>
            <w:r w:rsidR="00C33534">
              <w:rPr>
                <w:webHidden/>
              </w:rPr>
              <w:t>14</w:t>
            </w:r>
            <w:r w:rsidR="00505F75">
              <w:rPr>
                <w:webHidden/>
              </w:rPr>
              <w:fldChar w:fldCharType="end"/>
            </w:r>
          </w:hyperlink>
        </w:p>
        <w:p w:rsidR="00505F75" w:rsidRDefault="00317DC6">
          <w:pPr>
            <w:pStyle w:val="TDC2"/>
            <w:rPr>
              <w:rFonts w:asciiTheme="minorHAnsi" w:eastAsiaTheme="minorEastAsia" w:hAnsiTheme="minorHAnsi"/>
              <w:b w:val="0"/>
              <w:bCs w:val="0"/>
              <w:sz w:val="24"/>
              <w:szCs w:val="24"/>
              <w:lang w:val="es-ES" w:eastAsia="es-ES_tradnl"/>
            </w:rPr>
          </w:pPr>
          <w:hyperlink w:anchor="_Toc43396961" w:history="1">
            <w:r w:rsidR="00505F75" w:rsidRPr="00657ACF">
              <w:rPr>
                <w:rStyle w:val="Hipervnculo"/>
              </w:rPr>
              <w:t>Figure S4. Most optimal K.</w:t>
            </w:r>
            <w:r w:rsidR="00505F75">
              <w:rPr>
                <w:webHidden/>
              </w:rPr>
              <w:tab/>
            </w:r>
            <w:r w:rsidR="00505F75">
              <w:rPr>
                <w:webHidden/>
              </w:rPr>
              <w:fldChar w:fldCharType="begin"/>
            </w:r>
            <w:r w:rsidR="00505F75">
              <w:rPr>
                <w:webHidden/>
              </w:rPr>
              <w:instrText xml:space="preserve"> PAGEREF _Toc43396961 \h </w:instrText>
            </w:r>
            <w:r w:rsidR="00505F75">
              <w:rPr>
                <w:webHidden/>
              </w:rPr>
            </w:r>
            <w:r w:rsidR="00505F75">
              <w:rPr>
                <w:webHidden/>
              </w:rPr>
              <w:fldChar w:fldCharType="separate"/>
            </w:r>
            <w:r w:rsidR="00C33534">
              <w:rPr>
                <w:webHidden/>
              </w:rPr>
              <w:t>15</w:t>
            </w:r>
            <w:r w:rsidR="00505F75">
              <w:rPr>
                <w:webHidden/>
              </w:rPr>
              <w:fldChar w:fldCharType="end"/>
            </w:r>
          </w:hyperlink>
        </w:p>
        <w:p w:rsidR="00505F75" w:rsidRDefault="00317DC6">
          <w:pPr>
            <w:pStyle w:val="TDC2"/>
            <w:rPr>
              <w:rFonts w:asciiTheme="minorHAnsi" w:eastAsiaTheme="minorEastAsia" w:hAnsiTheme="minorHAnsi"/>
              <w:b w:val="0"/>
              <w:bCs w:val="0"/>
              <w:sz w:val="24"/>
              <w:szCs w:val="24"/>
              <w:lang w:val="es-ES" w:eastAsia="es-ES_tradnl"/>
            </w:rPr>
          </w:pPr>
          <w:hyperlink w:anchor="_Toc43396962" w:history="1">
            <w:r w:rsidR="00505F75" w:rsidRPr="00657ACF">
              <w:rPr>
                <w:rStyle w:val="Hipervnculo"/>
              </w:rPr>
              <w:t>Figure S5. Admixture for STRUCTURE results.</w:t>
            </w:r>
            <w:r w:rsidR="00505F75">
              <w:rPr>
                <w:webHidden/>
              </w:rPr>
              <w:tab/>
            </w:r>
            <w:r w:rsidR="00505F75">
              <w:rPr>
                <w:webHidden/>
              </w:rPr>
              <w:fldChar w:fldCharType="begin"/>
            </w:r>
            <w:r w:rsidR="00505F75">
              <w:rPr>
                <w:webHidden/>
              </w:rPr>
              <w:instrText xml:space="preserve"> PAGEREF _Toc43396962 \h </w:instrText>
            </w:r>
            <w:r w:rsidR="00505F75">
              <w:rPr>
                <w:webHidden/>
              </w:rPr>
            </w:r>
            <w:r w:rsidR="00505F75">
              <w:rPr>
                <w:webHidden/>
              </w:rPr>
              <w:fldChar w:fldCharType="separate"/>
            </w:r>
            <w:r w:rsidR="00C33534">
              <w:rPr>
                <w:webHidden/>
              </w:rPr>
              <w:t>16</w:t>
            </w:r>
            <w:r w:rsidR="00505F75">
              <w:rPr>
                <w:webHidden/>
              </w:rPr>
              <w:fldChar w:fldCharType="end"/>
            </w:r>
          </w:hyperlink>
        </w:p>
        <w:p w:rsidR="00505F75" w:rsidRDefault="00317DC6">
          <w:pPr>
            <w:pStyle w:val="TDC2"/>
            <w:rPr>
              <w:rFonts w:asciiTheme="minorHAnsi" w:eastAsiaTheme="minorEastAsia" w:hAnsiTheme="minorHAnsi"/>
              <w:b w:val="0"/>
              <w:bCs w:val="0"/>
              <w:sz w:val="24"/>
              <w:szCs w:val="24"/>
              <w:lang w:val="es-ES" w:eastAsia="es-ES_tradnl"/>
            </w:rPr>
          </w:pPr>
          <w:hyperlink w:anchor="_Toc43396963" w:history="1">
            <w:r w:rsidR="00505F75" w:rsidRPr="00657ACF">
              <w:rPr>
                <w:rStyle w:val="Hipervnculo"/>
              </w:rPr>
              <w:t>Figure S6. Residuals from genetic diversity.</w:t>
            </w:r>
            <w:r w:rsidR="00505F75">
              <w:rPr>
                <w:webHidden/>
              </w:rPr>
              <w:tab/>
            </w:r>
            <w:r w:rsidR="00505F75">
              <w:rPr>
                <w:webHidden/>
              </w:rPr>
              <w:fldChar w:fldCharType="begin"/>
            </w:r>
            <w:r w:rsidR="00505F75">
              <w:rPr>
                <w:webHidden/>
              </w:rPr>
              <w:instrText xml:space="preserve"> PAGEREF _Toc43396963 \h </w:instrText>
            </w:r>
            <w:r w:rsidR="00505F75">
              <w:rPr>
                <w:webHidden/>
              </w:rPr>
            </w:r>
            <w:r w:rsidR="00505F75">
              <w:rPr>
                <w:webHidden/>
              </w:rPr>
              <w:fldChar w:fldCharType="separate"/>
            </w:r>
            <w:r w:rsidR="00C33534">
              <w:rPr>
                <w:webHidden/>
              </w:rPr>
              <w:t>17</w:t>
            </w:r>
            <w:r w:rsidR="00505F75">
              <w:rPr>
                <w:webHidden/>
              </w:rPr>
              <w:fldChar w:fldCharType="end"/>
            </w:r>
          </w:hyperlink>
        </w:p>
        <w:p w:rsidR="00505F75" w:rsidRDefault="00317DC6">
          <w:pPr>
            <w:pStyle w:val="TDC2"/>
            <w:rPr>
              <w:rFonts w:asciiTheme="minorHAnsi" w:eastAsiaTheme="minorEastAsia" w:hAnsiTheme="minorHAnsi"/>
              <w:b w:val="0"/>
              <w:bCs w:val="0"/>
              <w:sz w:val="24"/>
              <w:szCs w:val="24"/>
              <w:lang w:val="es-ES" w:eastAsia="es-ES_tradnl"/>
            </w:rPr>
          </w:pPr>
          <w:hyperlink w:anchor="_Toc43396964" w:history="1">
            <w:r w:rsidR="00505F75" w:rsidRPr="00657ACF">
              <w:rPr>
                <w:rStyle w:val="Hipervnculo"/>
              </w:rPr>
              <w:t>Supplementary File S1. Model free hierarchical clustering.</w:t>
            </w:r>
            <w:r w:rsidR="00505F75">
              <w:rPr>
                <w:webHidden/>
              </w:rPr>
              <w:tab/>
            </w:r>
            <w:r w:rsidR="00505F75">
              <w:rPr>
                <w:webHidden/>
              </w:rPr>
              <w:fldChar w:fldCharType="begin"/>
            </w:r>
            <w:r w:rsidR="00505F75">
              <w:rPr>
                <w:webHidden/>
              </w:rPr>
              <w:instrText xml:space="preserve"> PAGEREF _Toc43396964 \h </w:instrText>
            </w:r>
            <w:r w:rsidR="00505F75">
              <w:rPr>
                <w:webHidden/>
              </w:rPr>
            </w:r>
            <w:r w:rsidR="00505F75">
              <w:rPr>
                <w:webHidden/>
              </w:rPr>
              <w:fldChar w:fldCharType="separate"/>
            </w:r>
            <w:r w:rsidR="00C33534">
              <w:rPr>
                <w:webHidden/>
              </w:rPr>
              <w:t>18</w:t>
            </w:r>
            <w:r w:rsidR="00505F75">
              <w:rPr>
                <w:webHidden/>
              </w:rPr>
              <w:fldChar w:fldCharType="end"/>
            </w:r>
          </w:hyperlink>
        </w:p>
        <w:p w:rsidR="00505F75" w:rsidRDefault="00317DC6">
          <w:pPr>
            <w:pStyle w:val="TDC2"/>
            <w:rPr>
              <w:rFonts w:asciiTheme="minorHAnsi" w:eastAsiaTheme="minorEastAsia" w:hAnsiTheme="minorHAnsi"/>
              <w:b w:val="0"/>
              <w:bCs w:val="0"/>
              <w:sz w:val="24"/>
              <w:szCs w:val="24"/>
              <w:lang w:val="es-ES" w:eastAsia="es-ES_tradnl"/>
            </w:rPr>
          </w:pPr>
          <w:hyperlink w:anchor="_Toc43396965" w:history="1">
            <w:r w:rsidR="00505F75" w:rsidRPr="00657ACF">
              <w:rPr>
                <w:rStyle w:val="Hipervnculo"/>
              </w:rPr>
              <w:t>Supplementary File S2. Coefficient of admixture</w:t>
            </w:r>
            <w:r w:rsidR="00505F75">
              <w:rPr>
                <w:webHidden/>
              </w:rPr>
              <w:tab/>
            </w:r>
            <w:r w:rsidR="00505F75">
              <w:rPr>
                <w:webHidden/>
              </w:rPr>
              <w:fldChar w:fldCharType="begin"/>
            </w:r>
            <w:r w:rsidR="00505F75">
              <w:rPr>
                <w:webHidden/>
              </w:rPr>
              <w:instrText xml:space="preserve"> PAGEREF _Toc43396965 \h </w:instrText>
            </w:r>
            <w:r w:rsidR="00505F75">
              <w:rPr>
                <w:webHidden/>
              </w:rPr>
            </w:r>
            <w:r w:rsidR="00505F75">
              <w:rPr>
                <w:webHidden/>
              </w:rPr>
              <w:fldChar w:fldCharType="separate"/>
            </w:r>
            <w:r w:rsidR="00C33534">
              <w:rPr>
                <w:webHidden/>
              </w:rPr>
              <w:t>22</w:t>
            </w:r>
            <w:r w:rsidR="00505F75">
              <w:rPr>
                <w:webHidden/>
              </w:rPr>
              <w:fldChar w:fldCharType="end"/>
            </w:r>
          </w:hyperlink>
        </w:p>
        <w:p w:rsidR="00C33534" w:rsidRDefault="00F87433" w:rsidP="00835824">
          <w:r>
            <w:rPr>
              <w:b/>
              <w:bCs/>
              <w:noProof/>
            </w:rPr>
            <w:fldChar w:fldCharType="end"/>
          </w:r>
        </w:p>
      </w:sdtContent>
    </w:sdt>
    <w:p w:rsidR="009F0762" w:rsidRPr="00505F75" w:rsidRDefault="00835824" w:rsidP="00835824">
      <w:r>
        <w:rPr>
          <w:sz w:val="32"/>
          <w:szCs w:val="32"/>
        </w:rPr>
        <w:br w:type="page"/>
      </w:r>
    </w:p>
    <w:p w:rsidR="001403C3" w:rsidRPr="00F87433" w:rsidRDefault="001403C3" w:rsidP="00F87433">
      <w:pPr>
        <w:pStyle w:val="Ttulo2"/>
      </w:pPr>
      <w:bookmarkStart w:id="1" w:name="_Toc43396954"/>
      <w:r w:rsidRPr="00F87433">
        <w:lastRenderedPageBreak/>
        <w:t xml:space="preserve">Table S1. Samples of </w:t>
      </w:r>
      <w:r w:rsidRPr="00F87433">
        <w:rPr>
          <w:i/>
        </w:rPr>
        <w:t>H. molleri</w:t>
      </w:r>
      <w:r w:rsidRPr="00F87433">
        <w:t xml:space="preserve"> and </w:t>
      </w:r>
      <w:r w:rsidRPr="00F87433">
        <w:rPr>
          <w:i/>
        </w:rPr>
        <w:t>P. cultripes</w:t>
      </w:r>
      <w:r w:rsidRPr="00F87433">
        <w:t xml:space="preserve"> used in data analysis after filtering steps, including locality information (latitude, longitude) and sample codes</w:t>
      </w:r>
      <w:r w:rsidR="00A665CE">
        <w:t>.</w:t>
      </w:r>
      <w:bookmarkEnd w:id="1"/>
    </w:p>
    <w:tbl>
      <w:tblPr>
        <w:tblW w:w="11175" w:type="dxa"/>
        <w:jc w:val="center"/>
        <w:tblLayout w:type="fixed"/>
        <w:tblLook w:val="04A0" w:firstRow="1" w:lastRow="0" w:firstColumn="1" w:lastColumn="0" w:noHBand="0" w:noVBand="1"/>
      </w:tblPr>
      <w:tblGrid>
        <w:gridCol w:w="513"/>
        <w:gridCol w:w="2880"/>
        <w:gridCol w:w="1080"/>
        <w:gridCol w:w="1080"/>
        <w:gridCol w:w="2811"/>
        <w:gridCol w:w="2811"/>
      </w:tblGrid>
      <w:tr w:rsidR="001403C3" w:rsidTr="004F3602">
        <w:trPr>
          <w:cantSplit/>
          <w:trHeight w:val="360"/>
          <w:tblHeader/>
          <w:jc w:val="center"/>
        </w:trPr>
        <w:tc>
          <w:tcPr>
            <w:tcW w:w="51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20"/>
                <w:szCs w:val="20"/>
              </w:rPr>
              <w:t>ID</w:t>
            </w:r>
          </w:p>
        </w:tc>
        <w:tc>
          <w:tcPr>
            <w:tcW w:w="28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20"/>
                <w:szCs w:val="20"/>
              </w:rPr>
              <w:t>locality</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20"/>
                <w:szCs w:val="20"/>
              </w:rPr>
              <w:t>longitude</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20"/>
                <w:szCs w:val="20"/>
              </w:rPr>
              <w:t>latitude</w:t>
            </w:r>
          </w:p>
        </w:tc>
        <w:tc>
          <w:tcPr>
            <w:tcW w:w="281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Pr="00BC5984" w:rsidRDefault="001403C3" w:rsidP="004F3602">
            <w:pPr>
              <w:spacing w:before="40" w:after="40"/>
              <w:ind w:left="100" w:right="100"/>
              <w:jc w:val="center"/>
              <w:rPr>
                <w:i/>
              </w:rPr>
            </w:pPr>
            <w:r w:rsidRPr="00BC5984">
              <w:rPr>
                <w:rFonts w:ascii="Arial" w:eastAsia="Arial" w:hAnsi="Arial" w:cs="Arial"/>
                <w:i/>
                <w:color w:val="111111"/>
                <w:sz w:val="20"/>
                <w:szCs w:val="20"/>
              </w:rPr>
              <w:t>H. molleri</w:t>
            </w:r>
          </w:p>
        </w:tc>
        <w:tc>
          <w:tcPr>
            <w:tcW w:w="2811" w:type="dxa"/>
            <w:tcBorders>
              <w:top w:val="single" w:sz="16" w:space="0" w:color="000000"/>
              <w:bottom w:val="single" w:sz="16" w:space="0" w:color="000000"/>
            </w:tcBorders>
            <w:shd w:val="clear" w:color="auto" w:fill="FFFFFF"/>
          </w:tcPr>
          <w:p w:rsidR="001403C3" w:rsidRPr="00BC5984" w:rsidRDefault="001403C3" w:rsidP="004F3602">
            <w:pPr>
              <w:spacing w:before="40" w:after="40"/>
              <w:ind w:left="100" w:right="100"/>
              <w:jc w:val="center"/>
              <w:rPr>
                <w:rFonts w:ascii="Arial" w:eastAsia="Arial" w:hAnsi="Arial" w:cs="Arial"/>
                <w:i/>
                <w:color w:val="111111"/>
                <w:sz w:val="20"/>
                <w:szCs w:val="20"/>
              </w:rPr>
            </w:pPr>
            <w:r w:rsidRPr="00BC5984">
              <w:rPr>
                <w:rFonts w:ascii="Arial" w:eastAsia="Arial" w:hAnsi="Arial" w:cs="Arial"/>
                <w:i/>
                <w:color w:val="111111"/>
                <w:sz w:val="20"/>
                <w:szCs w:val="20"/>
              </w:rPr>
              <w:t>P. cultripes</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Aldeaseca</w:t>
            </w:r>
            <w:proofErr w:type="spellEnd"/>
            <w:r>
              <w:rPr>
                <w:rFonts w:ascii="Arial" w:eastAsia="Arial" w:hAnsi="Arial" w:cs="Arial"/>
                <w:color w:val="111111"/>
                <w:sz w:val="16"/>
                <w:szCs w:val="16"/>
              </w:rPr>
              <w:t xml:space="preserve"> de Alba</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40.813</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-5.454</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PC605-6</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Arnedo</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42.257</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-2.069</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IMS3888, IMS3890</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Autilla</w:t>
            </w:r>
            <w:proofErr w:type="spellEnd"/>
            <w:r>
              <w:rPr>
                <w:rFonts w:ascii="Arial" w:eastAsia="Arial" w:hAnsi="Arial" w:cs="Arial"/>
                <w:color w:val="111111"/>
                <w:sz w:val="16"/>
                <w:szCs w:val="16"/>
              </w:rPr>
              <w:t xml:space="preserve"> del Pino</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41.990</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-4.628</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IMS3062, IMS3067</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Banyeres</w:t>
            </w:r>
            <w:proofErr w:type="spellEnd"/>
            <w:r>
              <w:rPr>
                <w:rFonts w:ascii="Arial" w:eastAsia="Arial" w:hAnsi="Arial" w:cs="Arial"/>
                <w:color w:val="111111"/>
                <w:sz w:val="16"/>
                <w:szCs w:val="16"/>
              </w:rPr>
              <w:t xml:space="preserve"> de Mariola</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38.727</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-0.712</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IMS3163</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Beira</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39.428</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-7.391</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GVA7392-6</w:t>
            </w:r>
          </w:p>
          <w:p w:rsidR="001403C3" w:rsidRDefault="001403C3" w:rsidP="004F3602">
            <w:pPr>
              <w:spacing w:before="40" w:after="40"/>
              <w:ind w:left="100" w:right="100"/>
              <w:jc w:val="center"/>
            </w:pPr>
            <w:r>
              <w:rPr>
                <w:rFonts w:ascii="Arial" w:eastAsia="Arial" w:hAnsi="Arial" w:cs="Arial"/>
                <w:color w:val="111111"/>
                <w:sz w:val="16"/>
                <w:szCs w:val="16"/>
              </w:rPr>
              <w:t>microsatellites: MNCN8932</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Bemposta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41.317</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-6.498</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IMS2814</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7</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Bienservida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38.533</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-2.662</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IMS3226-7, IMS3229</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8</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Boceguillas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41.331</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-3.622</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IMS4064-8</w:t>
            </w:r>
          </w:p>
          <w:p w:rsidR="001403C3" w:rsidRDefault="001403C3" w:rsidP="004F3602">
            <w:pPr>
              <w:spacing w:before="40" w:after="40"/>
              <w:ind w:left="100" w:right="100"/>
              <w:jc w:val="center"/>
            </w:pPr>
            <w:r>
              <w:rPr>
                <w:rFonts w:ascii="Arial" w:eastAsia="Arial" w:hAnsi="Arial" w:cs="Arial"/>
                <w:color w:val="111111"/>
                <w:sz w:val="16"/>
                <w:szCs w:val="16"/>
              </w:rPr>
              <w:t>microsatellites: IMS4065-7</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IMS4074-5</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9</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Boticos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38.005</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-8.496</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PC470</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10</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Buenache</w:t>
            </w:r>
            <w:proofErr w:type="spellEnd"/>
            <w:r>
              <w:rPr>
                <w:rFonts w:ascii="Arial" w:eastAsia="Arial" w:hAnsi="Arial" w:cs="Arial"/>
                <w:color w:val="111111"/>
                <w:sz w:val="16"/>
                <w:szCs w:val="16"/>
              </w:rPr>
              <w:t xml:space="preserve"> de la Sierra</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40.179</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-1.943</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IMS4158, IMS4163-6</w:t>
            </w:r>
          </w:p>
          <w:p w:rsidR="001403C3" w:rsidRDefault="001403C3" w:rsidP="004F3602">
            <w:pPr>
              <w:spacing w:before="40" w:after="40"/>
              <w:ind w:left="100" w:right="100"/>
              <w:jc w:val="center"/>
            </w:pPr>
            <w:r>
              <w:rPr>
                <w:rFonts w:ascii="Arial" w:eastAsia="Arial" w:hAnsi="Arial" w:cs="Arial"/>
                <w:color w:val="111111"/>
                <w:sz w:val="16"/>
                <w:szCs w:val="16"/>
              </w:rPr>
              <w:t>microsatellites: IMS4157-9</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11</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Burguillos</w:t>
            </w:r>
            <w:proofErr w:type="spellEnd"/>
            <w:r>
              <w:rPr>
                <w:rFonts w:ascii="Arial" w:eastAsia="Arial" w:hAnsi="Arial" w:cs="Arial"/>
                <w:color w:val="111111"/>
                <w:sz w:val="16"/>
                <w:szCs w:val="16"/>
              </w:rPr>
              <w:t xml:space="preserve"> del Cerro</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38.381</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-6.620</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PC557</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12</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Cabanillas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42.046</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-1.506</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IMS3898</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13</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Candeleda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40.126</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-5.221</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HaT3</w:t>
            </w:r>
          </w:p>
          <w:p w:rsidR="001403C3" w:rsidRPr="00104902"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microsatellites: HaT3</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14</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 xml:space="preserve">Carpio de </w:t>
            </w:r>
            <w:proofErr w:type="spellStart"/>
            <w:r>
              <w:rPr>
                <w:rFonts w:ascii="Arial" w:eastAsia="Arial" w:hAnsi="Arial" w:cs="Arial"/>
                <w:color w:val="111111"/>
                <w:sz w:val="16"/>
                <w:szCs w:val="16"/>
              </w:rPr>
              <w:t>Azaba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40.594</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-6.628</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PC659-60</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15</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Cernégula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42.639</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-3.624</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HaMj1</w:t>
            </w:r>
          </w:p>
          <w:p w:rsidR="001403C3" w:rsidRDefault="001403C3" w:rsidP="004F3602">
            <w:pPr>
              <w:spacing w:before="40" w:after="40"/>
              <w:ind w:left="100" w:right="100"/>
              <w:jc w:val="center"/>
            </w:pPr>
            <w:r>
              <w:rPr>
                <w:rFonts w:ascii="Arial" w:eastAsia="Arial" w:hAnsi="Arial" w:cs="Arial"/>
                <w:color w:val="111111"/>
                <w:sz w:val="16"/>
                <w:szCs w:val="16"/>
              </w:rPr>
              <w:t>microsatellites: HaMj1</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16</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Codesal</w:t>
            </w:r>
            <w:proofErr w:type="spellEnd"/>
            <w:r>
              <w:rPr>
                <w:rFonts w:ascii="Arial" w:eastAsia="Arial" w:hAnsi="Arial" w:cs="Arial"/>
                <w:color w:val="111111"/>
                <w:sz w:val="16"/>
                <w:szCs w:val="16"/>
              </w:rPr>
              <w:t xml:space="preserve"> - </w:t>
            </w:r>
            <w:proofErr w:type="spellStart"/>
            <w:r>
              <w:rPr>
                <w:rFonts w:ascii="Arial" w:eastAsia="Arial" w:hAnsi="Arial" w:cs="Arial"/>
                <w:color w:val="111111"/>
                <w:sz w:val="16"/>
                <w:szCs w:val="16"/>
              </w:rPr>
              <w:t>Ferreras</w:t>
            </w:r>
            <w:proofErr w:type="spellEnd"/>
            <w:r>
              <w:rPr>
                <w:rFonts w:ascii="Arial" w:eastAsia="Arial" w:hAnsi="Arial" w:cs="Arial"/>
                <w:color w:val="111111"/>
                <w:sz w:val="16"/>
                <w:szCs w:val="16"/>
              </w:rPr>
              <w:t xml:space="preserve"> de Arriba</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41.929</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-6.288</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IMS4205, IMS4207</w:t>
            </w:r>
          </w:p>
          <w:p w:rsidR="001403C3" w:rsidRDefault="001403C3" w:rsidP="004F3602">
            <w:pPr>
              <w:spacing w:before="40" w:after="40"/>
              <w:ind w:left="100" w:right="100"/>
              <w:jc w:val="center"/>
            </w:pPr>
            <w:r>
              <w:rPr>
                <w:rFonts w:ascii="Arial" w:eastAsia="Arial" w:hAnsi="Arial" w:cs="Arial"/>
                <w:color w:val="111111"/>
                <w:sz w:val="16"/>
                <w:szCs w:val="16"/>
              </w:rPr>
              <w:t>microsatellites: IMS4214-6, IMS4264-5, IMS4267</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17</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Cuchía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43.431</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-4.029</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IMS4690-4</w:t>
            </w:r>
          </w:p>
          <w:p w:rsidR="001403C3" w:rsidRPr="00B471FE"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microsatellites: IMS4690-8</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18</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Don Benito</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38.958</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-5.854</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PC585</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19</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Doñana</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37.016</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-6.444</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PC700-2</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20</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El Pedroso</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37.835</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-5.776</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PC406, PC408</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21</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Embalse</w:t>
            </w:r>
            <w:proofErr w:type="spellEnd"/>
            <w:r>
              <w:rPr>
                <w:rFonts w:ascii="Arial" w:eastAsia="Arial" w:hAnsi="Arial" w:cs="Arial"/>
                <w:color w:val="111111"/>
                <w:sz w:val="16"/>
                <w:szCs w:val="16"/>
              </w:rPr>
              <w:t xml:space="preserve"> de </w:t>
            </w:r>
            <w:proofErr w:type="spellStart"/>
            <w:r>
              <w:rPr>
                <w:rFonts w:ascii="Arial" w:eastAsia="Arial" w:hAnsi="Arial" w:cs="Arial"/>
                <w:color w:val="111111"/>
                <w:sz w:val="16"/>
                <w:szCs w:val="16"/>
              </w:rPr>
              <w:t>Cecebre</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43.275</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-8.282</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HaGa2</w:t>
            </w:r>
          </w:p>
          <w:p w:rsidR="001403C3" w:rsidRDefault="001403C3" w:rsidP="004F3602">
            <w:pPr>
              <w:spacing w:before="40" w:after="40"/>
              <w:ind w:left="100" w:right="100"/>
              <w:jc w:val="center"/>
            </w:pPr>
            <w:r>
              <w:rPr>
                <w:rFonts w:ascii="Arial" w:eastAsia="Arial" w:hAnsi="Arial" w:cs="Arial"/>
                <w:color w:val="111111"/>
                <w:sz w:val="16"/>
                <w:szCs w:val="16"/>
              </w:rPr>
              <w:t>microsatellites: HaGa1</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22</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Faro</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37.035</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-7.955</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PC757-9</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lastRenderedPageBreak/>
              <w:t>23</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Fuendetodos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41.340</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-0.946</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IMS2294</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24</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Gárgoles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40.736</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-2.626</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IMS2616, IMS2626</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25</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 xml:space="preserve">Ginzo de </w:t>
            </w:r>
            <w:proofErr w:type="spellStart"/>
            <w:r>
              <w:rPr>
                <w:rFonts w:ascii="Arial" w:eastAsia="Arial" w:hAnsi="Arial" w:cs="Arial"/>
                <w:color w:val="111111"/>
                <w:sz w:val="16"/>
                <w:szCs w:val="16"/>
              </w:rPr>
              <w:t>Limia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42.054</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-7.821</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IMS3550-1, IMS3554</w:t>
            </w:r>
          </w:p>
          <w:p w:rsidR="001403C3" w:rsidRDefault="001403C3" w:rsidP="004F3602">
            <w:pPr>
              <w:spacing w:before="40" w:after="40"/>
              <w:ind w:left="100" w:right="100"/>
              <w:jc w:val="center"/>
            </w:pPr>
            <w:r>
              <w:rPr>
                <w:rFonts w:ascii="Arial" w:eastAsia="Arial" w:hAnsi="Arial" w:cs="Arial"/>
                <w:color w:val="111111"/>
                <w:sz w:val="16"/>
                <w:szCs w:val="16"/>
              </w:rPr>
              <w:t>microsatellites: IMS3549-51</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26</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Izagre</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42.221</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-5.263</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IMS3173-4</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27</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 xml:space="preserve">La </w:t>
            </w:r>
            <w:proofErr w:type="spellStart"/>
            <w:r>
              <w:rPr>
                <w:rFonts w:ascii="Arial" w:eastAsia="Arial" w:hAnsi="Arial" w:cs="Arial"/>
                <w:color w:val="111111"/>
                <w:sz w:val="16"/>
                <w:szCs w:val="16"/>
              </w:rPr>
              <w:t>Parroquia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37.739</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-1.919</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IMS4385-6</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28</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Lavariz</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40.196</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-8.642</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IMS1448-52</w:t>
            </w:r>
          </w:p>
          <w:p w:rsidR="001403C3" w:rsidRDefault="001403C3" w:rsidP="004F3602">
            <w:pPr>
              <w:spacing w:before="40" w:after="40"/>
              <w:ind w:left="100" w:right="100"/>
              <w:jc w:val="center"/>
            </w:pPr>
            <w:r>
              <w:rPr>
                <w:rFonts w:ascii="Arial" w:eastAsia="Arial" w:hAnsi="Arial" w:cs="Arial"/>
                <w:color w:val="111111"/>
                <w:sz w:val="16"/>
                <w:szCs w:val="16"/>
              </w:rPr>
              <w:t>microsatellites: IMS1448-50</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29</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Lleida</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41.571</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0.648</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PC846, PC848</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30</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Loja</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37.140</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-4.161</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PC941-3</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31</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Longueira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37.672</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-8.777</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IMS4177, IMS4180, IMS4182-4</w:t>
            </w:r>
          </w:p>
          <w:p w:rsidR="001403C3" w:rsidRDefault="001403C3" w:rsidP="004F3602">
            <w:pPr>
              <w:spacing w:before="40" w:after="40"/>
              <w:ind w:left="100" w:right="100"/>
              <w:jc w:val="center"/>
            </w:pPr>
            <w:r>
              <w:rPr>
                <w:rFonts w:ascii="Arial" w:eastAsia="Arial" w:hAnsi="Arial" w:cs="Arial"/>
                <w:color w:val="111111"/>
                <w:sz w:val="16"/>
                <w:szCs w:val="16"/>
              </w:rPr>
              <w:t>microsatellites: IMS4177-9, IMS4185*</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32</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 xml:space="preserve">Los </w:t>
            </w:r>
            <w:proofErr w:type="spellStart"/>
            <w:r>
              <w:rPr>
                <w:rFonts w:ascii="Arial" w:eastAsia="Arial" w:hAnsi="Arial" w:cs="Arial"/>
                <w:color w:val="111111"/>
                <w:sz w:val="16"/>
                <w:szCs w:val="16"/>
              </w:rPr>
              <w:t>Escoriales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38.276</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-4.024</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PC377</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33</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 xml:space="preserve">Los </w:t>
            </w:r>
            <w:proofErr w:type="spellStart"/>
            <w:r>
              <w:rPr>
                <w:rFonts w:ascii="Arial" w:eastAsia="Arial" w:hAnsi="Arial" w:cs="Arial"/>
                <w:color w:val="111111"/>
                <w:sz w:val="16"/>
                <w:szCs w:val="16"/>
              </w:rPr>
              <w:t>Palancares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40.028</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-1.995</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IMS3349, IMS3351</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34</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Malagón</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39.173</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-3.882</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PC650-1</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35</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Malpartida</w:t>
            </w:r>
            <w:proofErr w:type="spellEnd"/>
            <w:r>
              <w:rPr>
                <w:rFonts w:ascii="Arial" w:eastAsia="Arial" w:hAnsi="Arial" w:cs="Arial"/>
                <w:color w:val="111111"/>
                <w:sz w:val="16"/>
                <w:szCs w:val="16"/>
              </w:rPr>
              <w:t xml:space="preserve"> de </w:t>
            </w:r>
            <w:proofErr w:type="spellStart"/>
            <w:r>
              <w:rPr>
                <w:rFonts w:ascii="Arial" w:eastAsia="Arial" w:hAnsi="Arial" w:cs="Arial"/>
                <w:color w:val="111111"/>
                <w:sz w:val="16"/>
                <w:szCs w:val="16"/>
              </w:rPr>
              <w:t>Cáceres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39.458</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-6.492</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PC780</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36</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Menasalbas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39.651</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-4.320</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PC628-30</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37</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 xml:space="preserve">Monforte de </w:t>
            </w:r>
            <w:proofErr w:type="spellStart"/>
            <w:r>
              <w:rPr>
                <w:rFonts w:ascii="Arial" w:eastAsia="Arial" w:hAnsi="Arial" w:cs="Arial"/>
                <w:color w:val="111111"/>
                <w:sz w:val="16"/>
                <w:szCs w:val="16"/>
              </w:rPr>
              <w:t>Lemos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42.529</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-7.575</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IMS3536B</w:t>
            </w:r>
          </w:p>
          <w:p w:rsidR="001403C3" w:rsidRDefault="001403C3" w:rsidP="004F3602">
            <w:pPr>
              <w:spacing w:before="40" w:after="40"/>
              <w:ind w:left="100" w:right="100"/>
              <w:jc w:val="center"/>
            </w:pPr>
            <w:r>
              <w:rPr>
                <w:rFonts w:ascii="Arial" w:eastAsia="Arial" w:hAnsi="Arial" w:cs="Arial"/>
                <w:color w:val="111111"/>
                <w:sz w:val="16"/>
                <w:szCs w:val="16"/>
              </w:rPr>
              <w:t>microsatellites: IMS3534B, IMS3535, IMS3537</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Montblanc</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43.378</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3.361</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PC885</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39</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Montuenga</w:t>
            </w:r>
            <w:proofErr w:type="spellEnd"/>
            <w:r>
              <w:rPr>
                <w:rFonts w:ascii="Arial" w:eastAsia="Arial" w:hAnsi="Arial" w:cs="Arial"/>
                <w:color w:val="111111"/>
                <w:sz w:val="16"/>
                <w:szCs w:val="16"/>
              </w:rPr>
              <w:t xml:space="preserve"> de Soria</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41.224</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-2.211</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IMS2612</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Navalmoral</w:t>
            </w:r>
            <w:proofErr w:type="spellEnd"/>
            <w:r>
              <w:rPr>
                <w:rFonts w:ascii="Arial" w:eastAsia="Arial" w:hAnsi="Arial" w:cs="Arial"/>
                <w:color w:val="111111"/>
                <w:sz w:val="16"/>
                <w:szCs w:val="16"/>
              </w:rPr>
              <w:t xml:space="preserve"> de la Mata</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39.901</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-5.540</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IMS2800-1</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w:t>
            </w:r>
          </w:p>
        </w:tc>
        <w:tc>
          <w:tcPr>
            <w:tcW w:w="2880" w:type="dxa"/>
            <w:shd w:val="clear" w:color="auto" w:fill="FFFFFF"/>
            <w:tcMar>
              <w:top w:w="0" w:type="dxa"/>
              <w:left w:w="0" w:type="dxa"/>
              <w:bottom w:w="0" w:type="dxa"/>
              <w:right w:w="0" w:type="dxa"/>
            </w:tcMar>
            <w:vAlign w:val="center"/>
          </w:tcPr>
          <w:p w:rsidR="001403C3" w:rsidRPr="00BC5984" w:rsidRDefault="001403C3">
            <w:pPr>
              <w:spacing w:before="40" w:after="40"/>
              <w:ind w:left="100" w:right="100"/>
              <w:rPr>
                <w:lang w:val="es-ES"/>
              </w:rPr>
            </w:pPr>
            <w:r w:rsidRPr="00BC5984">
              <w:rPr>
                <w:rFonts w:ascii="Arial" w:eastAsia="Arial" w:hAnsi="Arial" w:cs="Arial"/>
                <w:color w:val="111111"/>
                <w:sz w:val="16"/>
                <w:szCs w:val="16"/>
                <w:lang w:val="es-ES"/>
              </w:rPr>
              <w:t xml:space="preserve">Navas de </w:t>
            </w:r>
            <w:proofErr w:type="spellStart"/>
            <w:r w:rsidRPr="00BC5984">
              <w:rPr>
                <w:rFonts w:ascii="Arial" w:eastAsia="Arial" w:hAnsi="Arial" w:cs="Arial"/>
                <w:color w:val="111111"/>
                <w:sz w:val="16"/>
                <w:szCs w:val="16"/>
                <w:lang w:val="es-ES"/>
              </w:rPr>
              <w:t>Estena</w:t>
            </w:r>
            <w:proofErr w:type="spellEnd"/>
            <w:r w:rsidRPr="00BC5984">
              <w:rPr>
                <w:rFonts w:ascii="Arial" w:eastAsia="Arial" w:hAnsi="Arial" w:cs="Arial"/>
                <w:color w:val="111111"/>
                <w:sz w:val="16"/>
                <w:szCs w:val="16"/>
                <w:lang w:val="es-ES"/>
              </w:rPr>
              <w:t xml:space="preserve"> - Baños Robledillo</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39.496</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-4.518</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IMS2166-7, IMS2170-1</w:t>
            </w:r>
          </w:p>
          <w:p w:rsidR="001403C3" w:rsidRDefault="001403C3" w:rsidP="004F3602">
            <w:pPr>
              <w:spacing w:before="40" w:after="40"/>
              <w:ind w:left="100" w:right="100"/>
              <w:jc w:val="center"/>
            </w:pPr>
            <w:r>
              <w:rPr>
                <w:rFonts w:ascii="Arial" w:eastAsia="Arial" w:hAnsi="Arial" w:cs="Arial"/>
                <w:color w:val="111111"/>
                <w:sz w:val="16"/>
                <w:szCs w:val="16"/>
              </w:rPr>
              <w:t>microsatellites: IMS2166-8, IMS4498</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Noviercas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41.712</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-2.031</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PC821-3</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43</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O Grove</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42.473</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-8.870</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PC722-3</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44</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 xml:space="preserve">Ojos de </w:t>
            </w:r>
            <w:proofErr w:type="spellStart"/>
            <w:r>
              <w:rPr>
                <w:rFonts w:ascii="Arial" w:eastAsia="Arial" w:hAnsi="Arial" w:cs="Arial"/>
                <w:color w:val="111111"/>
                <w:sz w:val="16"/>
                <w:szCs w:val="16"/>
              </w:rPr>
              <w:t>Villaverde</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38.806</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-2.369</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IMS4823-6, IMS4828-9</w:t>
            </w:r>
          </w:p>
          <w:p w:rsidR="001403C3" w:rsidRDefault="001403C3" w:rsidP="004F3602">
            <w:pPr>
              <w:spacing w:before="40" w:after="40"/>
              <w:ind w:left="100" w:right="100"/>
              <w:jc w:val="center"/>
            </w:pPr>
            <w:r>
              <w:rPr>
                <w:rFonts w:ascii="Arial" w:eastAsia="Arial" w:hAnsi="Arial" w:cs="Arial"/>
                <w:color w:val="111111"/>
                <w:sz w:val="16"/>
                <w:szCs w:val="16"/>
              </w:rPr>
              <w:t>microsatellites: IMS4828, IMS4830, IMS4839, IMS4842</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45</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Ólvega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41.752</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-1.962</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IMS4100-3, IMS4105</w:t>
            </w:r>
          </w:p>
          <w:p w:rsidR="001403C3" w:rsidRDefault="001403C3" w:rsidP="004F3602">
            <w:pPr>
              <w:spacing w:before="40" w:after="40"/>
              <w:ind w:left="100" w:right="100"/>
              <w:jc w:val="center"/>
            </w:pPr>
            <w:r>
              <w:rPr>
                <w:rFonts w:ascii="Arial" w:eastAsia="Arial" w:hAnsi="Arial" w:cs="Arial"/>
                <w:color w:val="111111"/>
                <w:sz w:val="16"/>
                <w:szCs w:val="16"/>
              </w:rPr>
              <w:t>microsatellites: IMS4097-9</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lastRenderedPageBreak/>
              <w:t>46</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Paramos</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40.979</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-8.641</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IMS3542-5</w:t>
            </w:r>
          </w:p>
          <w:p w:rsidR="001403C3" w:rsidRDefault="001403C3" w:rsidP="004F3602">
            <w:pPr>
              <w:spacing w:before="40" w:after="40"/>
              <w:ind w:left="100" w:right="100"/>
              <w:jc w:val="center"/>
            </w:pPr>
            <w:r>
              <w:rPr>
                <w:rFonts w:ascii="Arial" w:eastAsia="Arial" w:hAnsi="Arial" w:cs="Arial"/>
                <w:color w:val="111111"/>
                <w:sz w:val="16"/>
                <w:szCs w:val="16"/>
              </w:rPr>
              <w:t>microsatellites: IMS3542-4</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PC679, PC681</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47</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Plage</w:t>
            </w:r>
            <w:proofErr w:type="spellEnd"/>
            <w:r>
              <w:rPr>
                <w:rFonts w:ascii="Arial" w:eastAsia="Arial" w:hAnsi="Arial" w:cs="Arial"/>
                <w:color w:val="111111"/>
                <w:sz w:val="16"/>
                <w:szCs w:val="16"/>
              </w:rPr>
              <w:t xml:space="preserve"> </w:t>
            </w:r>
            <w:proofErr w:type="spellStart"/>
            <w:r>
              <w:rPr>
                <w:rFonts w:ascii="Arial" w:eastAsia="Arial" w:hAnsi="Arial" w:cs="Arial"/>
                <w:color w:val="111111"/>
                <w:sz w:val="16"/>
                <w:szCs w:val="16"/>
              </w:rPr>
              <w:t>Biscarrosse</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44.452</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-1.248</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IMS3980-1</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48</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 xml:space="preserve">Puerto de la </w:t>
            </w:r>
            <w:proofErr w:type="spellStart"/>
            <w:r>
              <w:rPr>
                <w:rFonts w:ascii="Arial" w:eastAsia="Arial" w:hAnsi="Arial" w:cs="Arial"/>
                <w:color w:val="111111"/>
                <w:sz w:val="16"/>
                <w:szCs w:val="16"/>
              </w:rPr>
              <w:t>Cubilla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42.990</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-5.926</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IMS3238</w:t>
            </w:r>
          </w:p>
          <w:p w:rsidR="001403C3" w:rsidRDefault="001403C3" w:rsidP="004F3602">
            <w:pPr>
              <w:spacing w:before="40" w:after="40"/>
              <w:ind w:left="100" w:right="100"/>
              <w:jc w:val="center"/>
            </w:pPr>
            <w:r>
              <w:rPr>
                <w:rFonts w:ascii="Arial" w:eastAsia="Arial" w:hAnsi="Arial" w:cs="Arial"/>
                <w:color w:val="111111"/>
                <w:sz w:val="16"/>
                <w:szCs w:val="16"/>
              </w:rPr>
              <w:t>microsatellites: IMS3235-7</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49</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 xml:space="preserve">Puerto de </w:t>
            </w:r>
            <w:proofErr w:type="spellStart"/>
            <w:r>
              <w:rPr>
                <w:rFonts w:ascii="Arial" w:eastAsia="Arial" w:hAnsi="Arial" w:cs="Arial"/>
                <w:color w:val="111111"/>
                <w:sz w:val="16"/>
                <w:szCs w:val="16"/>
              </w:rPr>
              <w:t>Urbasa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42.797</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-2.172</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IMS3932-4</w:t>
            </w:r>
          </w:p>
          <w:p w:rsidR="001403C3" w:rsidRDefault="001403C3" w:rsidP="004F3602">
            <w:pPr>
              <w:spacing w:before="40" w:after="40"/>
              <w:ind w:left="100" w:right="100"/>
              <w:jc w:val="center"/>
            </w:pPr>
            <w:r>
              <w:rPr>
                <w:rFonts w:ascii="Arial" w:eastAsia="Arial" w:hAnsi="Arial" w:cs="Arial"/>
                <w:color w:val="111111"/>
                <w:sz w:val="16"/>
                <w:szCs w:val="16"/>
              </w:rPr>
              <w:t>microsatellites: IMS3931-3</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50</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Redondo</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38.650</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-7.598</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PC737-9</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51</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Riudarenes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41.828</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2.716</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PC865-6</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52</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Ruesga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42.883</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-4.548</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IMS4725-9</w:t>
            </w:r>
          </w:p>
          <w:p w:rsidR="001403C3" w:rsidRDefault="001403C3" w:rsidP="004F3602">
            <w:pPr>
              <w:spacing w:before="40" w:after="40"/>
              <w:ind w:left="100" w:right="100"/>
              <w:jc w:val="center"/>
            </w:pPr>
            <w:r>
              <w:rPr>
                <w:rFonts w:ascii="Arial" w:eastAsia="Arial" w:hAnsi="Arial" w:cs="Arial"/>
                <w:color w:val="111111"/>
                <w:sz w:val="16"/>
                <w:szCs w:val="16"/>
              </w:rPr>
              <w:t>microsatellites: IMS4725-9</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53</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Santarém</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38.992</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-8.528</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ERG1275, GVA7411-4</w:t>
            </w:r>
          </w:p>
          <w:p w:rsidR="001403C3" w:rsidRDefault="001403C3" w:rsidP="004F3602">
            <w:pPr>
              <w:spacing w:before="40" w:after="40"/>
              <w:ind w:left="100" w:right="100"/>
              <w:jc w:val="center"/>
            </w:pPr>
            <w:r>
              <w:rPr>
                <w:rFonts w:ascii="Arial" w:eastAsia="Arial" w:hAnsi="Arial" w:cs="Arial"/>
                <w:color w:val="111111"/>
                <w:sz w:val="16"/>
                <w:szCs w:val="16"/>
              </w:rPr>
              <w:t>microsatellites: ERG1275-6, ERG1285</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54</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Sedas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37.587</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-7.632</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PC450-1</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55</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Serra da Estrela</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40.342</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-7.626</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IMS3555-7, IMS3559A</w:t>
            </w:r>
          </w:p>
          <w:p w:rsidR="001403C3" w:rsidRDefault="001403C3" w:rsidP="004F3602">
            <w:pPr>
              <w:spacing w:before="40" w:after="40"/>
              <w:ind w:left="100" w:right="100"/>
              <w:jc w:val="center"/>
            </w:pPr>
            <w:r>
              <w:rPr>
                <w:rFonts w:ascii="Arial" w:eastAsia="Arial" w:hAnsi="Arial" w:cs="Arial"/>
                <w:color w:val="111111"/>
                <w:sz w:val="16"/>
                <w:szCs w:val="16"/>
              </w:rPr>
              <w:t>microsatellites: IMS3555-7, IMS4235-7</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56</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 xml:space="preserve">Sierra de </w:t>
            </w:r>
            <w:proofErr w:type="spellStart"/>
            <w:r>
              <w:rPr>
                <w:rFonts w:ascii="Arial" w:eastAsia="Arial" w:hAnsi="Arial" w:cs="Arial"/>
                <w:color w:val="111111"/>
                <w:sz w:val="16"/>
                <w:szCs w:val="16"/>
              </w:rPr>
              <w:t>Saceruela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38.911</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-4.701</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IMS4658-60, IMS4664, IMS4666-7</w:t>
            </w:r>
          </w:p>
          <w:p w:rsidR="001403C3" w:rsidRDefault="001403C3" w:rsidP="004F3602">
            <w:pPr>
              <w:spacing w:before="40" w:after="40"/>
              <w:ind w:left="100" w:right="100"/>
              <w:jc w:val="center"/>
            </w:pPr>
            <w:r>
              <w:rPr>
                <w:rFonts w:ascii="Arial" w:eastAsia="Arial" w:hAnsi="Arial" w:cs="Arial"/>
                <w:color w:val="111111"/>
                <w:sz w:val="16"/>
                <w:szCs w:val="16"/>
              </w:rPr>
              <w:t>microsatellites: IMS3816</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57</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Sinarcas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39.748</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-1.234</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IMS3329-30</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58</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Tivissa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41.014</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0.700</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PC926-7, PC930</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59</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Tocha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40.337</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-8.783</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PC800-1</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60</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Torrefresneda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38.992</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-6.096</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IMS2925-6</w:t>
            </w:r>
          </w:p>
          <w:p w:rsidR="001403C3" w:rsidRDefault="001403C3" w:rsidP="004F3602">
            <w:pPr>
              <w:spacing w:before="40" w:after="40"/>
              <w:ind w:left="100" w:right="100"/>
              <w:jc w:val="center"/>
            </w:pPr>
            <w:r>
              <w:rPr>
                <w:rFonts w:ascii="Arial" w:eastAsia="Arial" w:hAnsi="Arial" w:cs="Arial"/>
                <w:color w:val="111111"/>
                <w:sz w:val="16"/>
                <w:szCs w:val="16"/>
              </w:rPr>
              <w:t>microsatellites: IMS2922-4</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61</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Valdefinjas</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41.444</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-5.460</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IMS3119-20</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62</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 xml:space="preserve">Valencia de </w:t>
            </w:r>
            <w:proofErr w:type="spellStart"/>
            <w:r>
              <w:rPr>
                <w:rFonts w:ascii="Arial" w:eastAsia="Arial" w:hAnsi="Arial" w:cs="Arial"/>
                <w:color w:val="111111"/>
                <w:sz w:val="16"/>
                <w:szCs w:val="16"/>
              </w:rPr>
              <w:t>Alcántara</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39.428</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-7.234</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PC808-9</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63</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Valgañón</w:t>
            </w:r>
            <w:proofErr w:type="spellEnd"/>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42.327</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-3.089</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IMS3856-9</w:t>
            </w:r>
          </w:p>
          <w:p w:rsidR="001403C3" w:rsidRPr="00F6132C"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microsatellites: IMS3856-8</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64</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Villamayor</w:t>
            </w:r>
            <w:proofErr w:type="spellEnd"/>
            <w:r>
              <w:rPr>
                <w:rFonts w:ascii="Arial" w:eastAsia="Arial" w:hAnsi="Arial" w:cs="Arial"/>
                <w:color w:val="111111"/>
                <w:sz w:val="16"/>
                <w:szCs w:val="16"/>
              </w:rPr>
              <w:t xml:space="preserve"> de </w:t>
            </w:r>
            <w:proofErr w:type="spellStart"/>
            <w:r>
              <w:rPr>
                <w:rFonts w:ascii="Arial" w:eastAsia="Arial" w:hAnsi="Arial" w:cs="Arial"/>
                <w:color w:val="111111"/>
                <w:sz w:val="16"/>
                <w:szCs w:val="16"/>
              </w:rPr>
              <w:t>los</w:t>
            </w:r>
            <w:proofErr w:type="spellEnd"/>
            <w:r>
              <w:rPr>
                <w:rFonts w:ascii="Arial" w:eastAsia="Arial" w:hAnsi="Arial" w:cs="Arial"/>
                <w:color w:val="111111"/>
                <w:sz w:val="16"/>
                <w:szCs w:val="16"/>
              </w:rPr>
              <w:t xml:space="preserve"> Montes</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42.100</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-3.750</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IMS4045</w:t>
            </w:r>
          </w:p>
        </w:tc>
      </w:tr>
      <w:tr w:rsidR="001403C3" w:rsidTr="004F3602">
        <w:trPr>
          <w:cantSplit/>
          <w:trHeight w:val="360"/>
          <w:jc w:val="center"/>
        </w:trPr>
        <w:tc>
          <w:tcPr>
            <w:tcW w:w="513"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65</w:t>
            </w:r>
          </w:p>
        </w:tc>
        <w:tc>
          <w:tcPr>
            <w:tcW w:w="2880"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16"/>
                <w:szCs w:val="16"/>
              </w:rPr>
              <w:t>Villanueva del Duque</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38.352</w:t>
            </w:r>
          </w:p>
        </w:tc>
        <w:tc>
          <w:tcPr>
            <w:tcW w:w="1080" w:type="dxa"/>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-5.003</w:t>
            </w:r>
          </w:p>
        </w:tc>
        <w:tc>
          <w:tcPr>
            <w:tcW w:w="2811" w:type="dxa"/>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pPr>
            <w:r>
              <w:rPr>
                <w:rFonts w:ascii="Arial" w:eastAsia="Arial" w:hAnsi="Arial" w:cs="Arial"/>
                <w:color w:val="111111"/>
                <w:sz w:val="16"/>
                <w:szCs w:val="16"/>
              </w:rPr>
              <w:t>-</w:t>
            </w:r>
          </w:p>
        </w:tc>
        <w:tc>
          <w:tcPr>
            <w:tcW w:w="2811" w:type="dxa"/>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PC394-5</w:t>
            </w:r>
          </w:p>
        </w:tc>
      </w:tr>
      <w:tr w:rsidR="001403C3" w:rsidTr="004F3602">
        <w:trPr>
          <w:cantSplit/>
          <w:trHeight w:val="360"/>
          <w:jc w:val="center"/>
        </w:trPr>
        <w:tc>
          <w:tcPr>
            <w:tcW w:w="513" w:type="dxa"/>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66</w:t>
            </w:r>
          </w:p>
        </w:tc>
        <w:tc>
          <w:tcPr>
            <w:tcW w:w="2880" w:type="dxa"/>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proofErr w:type="spellStart"/>
            <w:r>
              <w:rPr>
                <w:rFonts w:ascii="Arial" w:eastAsia="Arial" w:hAnsi="Arial" w:cs="Arial"/>
                <w:color w:val="111111"/>
                <w:sz w:val="16"/>
                <w:szCs w:val="16"/>
              </w:rPr>
              <w:t>Villaviciosa</w:t>
            </w:r>
            <w:proofErr w:type="spellEnd"/>
          </w:p>
        </w:tc>
        <w:tc>
          <w:tcPr>
            <w:tcW w:w="1080" w:type="dxa"/>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43.518</w:t>
            </w:r>
          </w:p>
        </w:tc>
        <w:tc>
          <w:tcPr>
            <w:tcW w:w="1080" w:type="dxa"/>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right"/>
            </w:pPr>
            <w:r>
              <w:rPr>
                <w:rFonts w:ascii="Arial" w:eastAsia="Arial" w:hAnsi="Arial" w:cs="Arial"/>
                <w:color w:val="111111"/>
                <w:sz w:val="16"/>
                <w:szCs w:val="16"/>
              </w:rPr>
              <w:t>-5.384</w:t>
            </w:r>
          </w:p>
        </w:tc>
        <w:tc>
          <w:tcPr>
            <w:tcW w:w="2811" w:type="dxa"/>
            <w:tcBorders>
              <w:bottom w:val="single" w:sz="16" w:space="0" w:color="000000"/>
            </w:tcBorders>
            <w:shd w:val="clear" w:color="auto" w:fill="FFFFFF"/>
            <w:tcMar>
              <w:top w:w="0" w:type="dxa"/>
              <w:left w:w="0" w:type="dxa"/>
              <w:bottom w:w="0" w:type="dxa"/>
              <w:right w:w="0" w:type="dxa"/>
            </w:tcMar>
            <w:vAlign w:val="center"/>
          </w:tcPr>
          <w:p w:rsidR="001403C3" w:rsidRDefault="001403C3" w:rsidP="004F3602">
            <w:pPr>
              <w:spacing w:before="40" w:after="40"/>
              <w:ind w:left="100" w:right="100"/>
              <w:jc w:val="center"/>
              <w:rPr>
                <w:rFonts w:ascii="Arial" w:eastAsia="Arial" w:hAnsi="Arial" w:cs="Arial"/>
                <w:color w:val="111111"/>
                <w:sz w:val="16"/>
                <w:szCs w:val="16"/>
              </w:rPr>
            </w:pPr>
            <w:r>
              <w:rPr>
                <w:rFonts w:ascii="Arial" w:eastAsia="Arial" w:hAnsi="Arial" w:cs="Arial"/>
                <w:color w:val="111111"/>
                <w:sz w:val="16"/>
                <w:szCs w:val="16"/>
              </w:rPr>
              <w:t>SNPs: IMS4703-4</w:t>
            </w:r>
          </w:p>
          <w:p w:rsidR="001403C3" w:rsidRDefault="001403C3" w:rsidP="004F3602">
            <w:pPr>
              <w:spacing w:before="40" w:after="40"/>
              <w:ind w:left="100" w:right="100"/>
              <w:jc w:val="center"/>
            </w:pPr>
            <w:r>
              <w:rPr>
                <w:rFonts w:ascii="Arial" w:eastAsia="Arial" w:hAnsi="Arial" w:cs="Arial"/>
                <w:color w:val="111111"/>
                <w:sz w:val="16"/>
                <w:szCs w:val="16"/>
              </w:rPr>
              <w:t>microsatellites: IMS4701-4, IMS4854</w:t>
            </w:r>
          </w:p>
        </w:tc>
        <w:tc>
          <w:tcPr>
            <w:tcW w:w="2811" w:type="dxa"/>
            <w:tcBorders>
              <w:bottom w:val="single" w:sz="16" w:space="0" w:color="000000"/>
            </w:tcBorders>
            <w:shd w:val="clear" w:color="auto" w:fill="FFFFFF"/>
          </w:tcPr>
          <w:p w:rsidR="001403C3" w:rsidRDefault="001403C3" w:rsidP="004F3602">
            <w:pPr>
              <w:spacing w:before="40" w:after="40"/>
              <w:ind w:left="100" w:right="100"/>
              <w:jc w:val="center"/>
              <w:rPr>
                <w:rFonts w:ascii="Arial" w:eastAsia="Arial" w:hAnsi="Arial" w:cs="Arial"/>
                <w:color w:val="111111"/>
                <w:sz w:val="16"/>
                <w:szCs w:val="16"/>
              </w:rPr>
            </w:pPr>
          </w:p>
        </w:tc>
      </w:tr>
    </w:tbl>
    <w:p w:rsidR="001403C3" w:rsidRPr="00200B7E" w:rsidRDefault="001403C3">
      <w:pPr>
        <w:rPr>
          <w:sz w:val="32"/>
          <w:szCs w:val="32"/>
        </w:rPr>
      </w:pPr>
      <w:r w:rsidRPr="00200B7E">
        <w:rPr>
          <w:sz w:val="32"/>
          <w:szCs w:val="32"/>
        </w:rPr>
        <w:br w:type="page"/>
      </w:r>
    </w:p>
    <w:p w:rsidR="001403C3" w:rsidRDefault="001403C3" w:rsidP="00F87433">
      <w:pPr>
        <w:pStyle w:val="Ttulo2"/>
      </w:pPr>
      <w:bookmarkStart w:id="2" w:name="_Toc43396955"/>
      <w:r>
        <w:lastRenderedPageBreak/>
        <w:t xml:space="preserve">Table S2. Gelman and Rubin's convergence diagnostic values for STRUCTURE runs of </w:t>
      </w:r>
      <w:r w:rsidR="00616B64">
        <w:t xml:space="preserve">full and subsampled datasets of </w:t>
      </w:r>
      <w:r>
        <w:t>SNP</w:t>
      </w:r>
      <w:r w:rsidR="00616B64">
        <w:t>s</w:t>
      </w:r>
      <w:r>
        <w:t xml:space="preserve"> (A) and microsatellite</w:t>
      </w:r>
      <w:r w:rsidR="00616B64">
        <w:t>s</w:t>
      </w:r>
      <w:r>
        <w:t xml:space="preserve"> (B</w:t>
      </w:r>
      <w:r w:rsidR="00616B64">
        <w:t>)</w:t>
      </w:r>
      <w:r>
        <w:t>.</w:t>
      </w:r>
      <w:bookmarkEnd w:id="2"/>
      <w:r>
        <w:t xml:space="preserve"> </w:t>
      </w:r>
    </w:p>
    <w:tbl>
      <w:tblPr>
        <w:tblW w:w="0" w:type="auto"/>
        <w:jc w:val="center"/>
        <w:tblLayout w:type="fixed"/>
        <w:tblLook w:val="04A0" w:firstRow="1" w:lastRow="0" w:firstColumn="1" w:lastColumn="0" w:noHBand="0" w:noVBand="1"/>
      </w:tblPr>
      <w:tblGrid>
        <w:gridCol w:w="1632"/>
        <w:gridCol w:w="720"/>
        <w:gridCol w:w="720"/>
        <w:gridCol w:w="69"/>
        <w:gridCol w:w="651"/>
        <w:gridCol w:w="213"/>
        <w:gridCol w:w="507"/>
        <w:gridCol w:w="357"/>
        <w:gridCol w:w="363"/>
        <w:gridCol w:w="501"/>
        <w:gridCol w:w="219"/>
        <w:gridCol w:w="645"/>
        <w:gridCol w:w="75"/>
        <w:gridCol w:w="720"/>
        <w:gridCol w:w="69"/>
        <w:gridCol w:w="864"/>
        <w:gridCol w:w="864"/>
        <w:gridCol w:w="864"/>
      </w:tblGrid>
      <w:tr w:rsidR="001403C3">
        <w:trPr>
          <w:cantSplit/>
          <w:trHeight w:val="463"/>
          <w:tblHeader/>
          <w:jc w:val="center"/>
        </w:trPr>
        <w:tc>
          <w:tcPr>
            <w:tcW w:w="10053" w:type="dxa"/>
            <w:gridSpan w:val="18"/>
            <w:shd w:val="clear" w:color="auto" w:fill="FFFFFF"/>
            <w:tcMar>
              <w:top w:w="0" w:type="dxa"/>
              <w:left w:w="0" w:type="dxa"/>
              <w:bottom w:w="0" w:type="dxa"/>
              <w:right w:w="0" w:type="dxa"/>
            </w:tcMar>
            <w:vAlign w:val="center"/>
          </w:tcPr>
          <w:p w:rsidR="001403C3" w:rsidRDefault="001403C3">
            <w:r>
              <w:rPr>
                <w:rFonts w:ascii="Arial" w:eastAsia="Arial" w:hAnsi="Arial" w:cs="Arial"/>
                <w:color w:val="000000"/>
                <w:sz w:val="20"/>
                <w:szCs w:val="20"/>
              </w:rPr>
              <w:t>A. SNPs</w:t>
            </w:r>
          </w:p>
        </w:tc>
      </w:tr>
      <w:tr w:rsidR="001403C3">
        <w:trPr>
          <w:cantSplit/>
          <w:trHeight w:val="463"/>
          <w:tblHeader/>
          <w:jc w:val="center"/>
        </w:trPr>
        <w:tc>
          <w:tcPr>
            <w:tcW w:w="163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Species</w:t>
            </w:r>
          </w:p>
        </w:tc>
        <w:tc>
          <w:tcPr>
            <w:tcW w:w="1509" w:type="dxa"/>
            <w:gridSpan w:val="3"/>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No. of loci</w:t>
            </w:r>
          </w:p>
        </w:tc>
        <w:tc>
          <w:tcPr>
            <w:tcW w:w="864" w:type="dxa"/>
            <w:gridSpan w:val="2"/>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K1</w:t>
            </w:r>
          </w:p>
        </w:tc>
        <w:tc>
          <w:tcPr>
            <w:tcW w:w="864" w:type="dxa"/>
            <w:gridSpan w:val="2"/>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K2</w:t>
            </w:r>
          </w:p>
        </w:tc>
        <w:tc>
          <w:tcPr>
            <w:tcW w:w="864" w:type="dxa"/>
            <w:gridSpan w:val="2"/>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K3</w:t>
            </w:r>
          </w:p>
        </w:tc>
        <w:tc>
          <w:tcPr>
            <w:tcW w:w="864" w:type="dxa"/>
            <w:gridSpan w:val="2"/>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K4</w:t>
            </w:r>
          </w:p>
        </w:tc>
        <w:tc>
          <w:tcPr>
            <w:tcW w:w="864" w:type="dxa"/>
            <w:gridSpan w:val="3"/>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K5</w:t>
            </w:r>
          </w:p>
        </w:tc>
        <w:tc>
          <w:tcPr>
            <w:tcW w:w="8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K6</w:t>
            </w:r>
          </w:p>
        </w:tc>
        <w:tc>
          <w:tcPr>
            <w:tcW w:w="8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K7</w:t>
            </w:r>
          </w:p>
        </w:tc>
        <w:tc>
          <w:tcPr>
            <w:tcW w:w="8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K8</w:t>
            </w:r>
          </w:p>
        </w:tc>
      </w:tr>
      <w:tr w:rsidR="001403C3">
        <w:trPr>
          <w:cantSplit/>
          <w:trHeight w:val="421"/>
          <w:jc w:val="center"/>
        </w:trPr>
        <w:tc>
          <w:tcPr>
            <w:tcW w:w="1632" w:type="dxa"/>
            <w:vMerge w:val="restart"/>
            <w:tcBorders>
              <w:bottom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i/>
                <w:color w:val="111111"/>
                <w:sz w:val="22"/>
                <w:szCs w:val="22"/>
              </w:rPr>
              <w:t>H. molleri</w:t>
            </w: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200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4.10</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7.13</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2.05</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10.66</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3.18</w:t>
            </w:r>
          </w:p>
        </w:tc>
      </w:tr>
      <w:tr w:rsidR="001403C3">
        <w:trPr>
          <w:cantSplit/>
          <w:trHeight w:val="421"/>
          <w:jc w:val="center"/>
        </w:trPr>
        <w:tc>
          <w:tcPr>
            <w:tcW w:w="1632" w:type="dxa"/>
            <w:vMerge/>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500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5.16</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6.24</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10.42</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11.72</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16.43</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13.78</w:t>
            </w:r>
          </w:p>
        </w:tc>
      </w:tr>
      <w:tr w:rsidR="001403C3">
        <w:trPr>
          <w:cantSplit/>
          <w:trHeight w:val="421"/>
          <w:jc w:val="center"/>
        </w:trPr>
        <w:tc>
          <w:tcPr>
            <w:tcW w:w="1632" w:type="dxa"/>
            <w:vMerge/>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1000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7.77</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16.97</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17.51</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25.93</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24.01</w:t>
            </w:r>
          </w:p>
        </w:tc>
      </w:tr>
      <w:tr w:rsidR="001403C3">
        <w:trPr>
          <w:cantSplit/>
          <w:trHeight w:val="421"/>
          <w:jc w:val="center"/>
        </w:trPr>
        <w:tc>
          <w:tcPr>
            <w:tcW w:w="1632" w:type="dxa"/>
            <w:vMerge/>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3000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17.95</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28.24</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34.88</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29.07</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9.99</w:t>
            </w:r>
          </w:p>
        </w:tc>
      </w:tr>
      <w:tr w:rsidR="001403C3">
        <w:trPr>
          <w:cantSplit/>
          <w:trHeight w:val="421"/>
          <w:jc w:val="center"/>
        </w:trPr>
        <w:tc>
          <w:tcPr>
            <w:tcW w:w="1632" w:type="dxa"/>
            <w:vMerge/>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5000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17.02</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29.60</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44.57</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1.64</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21.81</w:t>
            </w:r>
          </w:p>
        </w:tc>
      </w:tr>
      <w:tr w:rsidR="001403C3">
        <w:trPr>
          <w:cantSplit/>
          <w:trHeight w:val="421"/>
          <w:jc w:val="center"/>
        </w:trPr>
        <w:tc>
          <w:tcPr>
            <w:tcW w:w="1632" w:type="dxa"/>
            <w:vMerge/>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10000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1.01</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1.06</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20.75</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40.38</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43.25</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2.88</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81.56</w:t>
            </w:r>
          </w:p>
        </w:tc>
      </w:tr>
      <w:tr w:rsidR="001403C3">
        <w:trPr>
          <w:cantSplit/>
          <w:trHeight w:val="421"/>
          <w:jc w:val="center"/>
        </w:trPr>
        <w:tc>
          <w:tcPr>
            <w:tcW w:w="1632" w:type="dxa"/>
            <w:vMerge/>
            <w:tcBorders>
              <w:bottom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tcBorders>
              <w:bottom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15412</w:t>
            </w:r>
          </w:p>
        </w:tc>
        <w:tc>
          <w:tcPr>
            <w:tcW w:w="864" w:type="dxa"/>
            <w:gridSpan w:val="2"/>
            <w:tcBorders>
              <w:bottom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tcBorders>
              <w:bottom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tcBorders>
              <w:bottom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tcBorders>
              <w:bottom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23.07</w:t>
            </w:r>
          </w:p>
        </w:tc>
        <w:tc>
          <w:tcPr>
            <w:tcW w:w="864" w:type="dxa"/>
            <w:gridSpan w:val="3"/>
            <w:tcBorders>
              <w:bottom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50.13</w:t>
            </w:r>
          </w:p>
        </w:tc>
        <w:tc>
          <w:tcPr>
            <w:tcW w:w="864" w:type="dxa"/>
            <w:tcBorders>
              <w:bottom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49.97</w:t>
            </w:r>
          </w:p>
        </w:tc>
        <w:tc>
          <w:tcPr>
            <w:tcW w:w="864" w:type="dxa"/>
            <w:tcBorders>
              <w:bottom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24.89</w:t>
            </w:r>
          </w:p>
        </w:tc>
        <w:tc>
          <w:tcPr>
            <w:tcW w:w="864" w:type="dxa"/>
            <w:tcBorders>
              <w:bottom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106.9</w:t>
            </w:r>
          </w:p>
        </w:tc>
      </w:tr>
      <w:tr w:rsidR="001403C3">
        <w:trPr>
          <w:cantSplit/>
          <w:trHeight w:val="463"/>
          <w:jc w:val="center"/>
        </w:trPr>
        <w:tc>
          <w:tcPr>
            <w:tcW w:w="1632" w:type="dxa"/>
            <w:vMerge w:val="restart"/>
            <w:tcBorders>
              <w:top w:val="single" w:sz="8"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i/>
                <w:color w:val="111111"/>
                <w:sz w:val="22"/>
                <w:szCs w:val="22"/>
              </w:rPr>
              <w:t>P. cultripes</w:t>
            </w:r>
          </w:p>
        </w:tc>
        <w:tc>
          <w:tcPr>
            <w:tcW w:w="1509" w:type="dxa"/>
            <w:gridSpan w:val="3"/>
            <w:tcBorders>
              <w:top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200</w:t>
            </w:r>
          </w:p>
        </w:tc>
        <w:tc>
          <w:tcPr>
            <w:tcW w:w="864" w:type="dxa"/>
            <w:gridSpan w:val="2"/>
            <w:tcBorders>
              <w:top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tcBorders>
              <w:top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tcBorders>
              <w:top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tcBorders>
              <w:top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3"/>
            <w:tcBorders>
              <w:top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1.26</w:t>
            </w:r>
          </w:p>
        </w:tc>
        <w:tc>
          <w:tcPr>
            <w:tcW w:w="864" w:type="dxa"/>
            <w:tcBorders>
              <w:top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1.21</w:t>
            </w:r>
          </w:p>
        </w:tc>
        <w:tc>
          <w:tcPr>
            <w:tcW w:w="864" w:type="dxa"/>
            <w:tcBorders>
              <w:top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1.35</w:t>
            </w:r>
          </w:p>
        </w:tc>
        <w:tc>
          <w:tcPr>
            <w:tcW w:w="864" w:type="dxa"/>
            <w:tcBorders>
              <w:top w:val="single" w:sz="8"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2.18</w:t>
            </w:r>
          </w:p>
        </w:tc>
      </w:tr>
      <w:tr w:rsidR="001403C3">
        <w:trPr>
          <w:cantSplit/>
          <w:trHeight w:val="463"/>
          <w:jc w:val="center"/>
        </w:trPr>
        <w:tc>
          <w:tcPr>
            <w:tcW w:w="1632" w:type="dxa"/>
            <w:vMerge/>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500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2.48</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1.07</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1.60</w:t>
            </w:r>
          </w:p>
        </w:tc>
      </w:tr>
      <w:tr w:rsidR="001403C3">
        <w:trPr>
          <w:cantSplit/>
          <w:trHeight w:val="463"/>
          <w:jc w:val="center"/>
        </w:trPr>
        <w:tc>
          <w:tcPr>
            <w:tcW w:w="1632" w:type="dxa"/>
            <w:vMerge/>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1000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1.04</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2.18</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2.00</w:t>
            </w:r>
          </w:p>
        </w:tc>
      </w:tr>
      <w:tr w:rsidR="001403C3">
        <w:trPr>
          <w:cantSplit/>
          <w:trHeight w:val="463"/>
          <w:jc w:val="center"/>
        </w:trPr>
        <w:tc>
          <w:tcPr>
            <w:tcW w:w="1632" w:type="dxa"/>
            <w:vMerge/>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3000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1.01</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1.01</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1.83</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6.51</w:t>
            </w:r>
          </w:p>
        </w:tc>
      </w:tr>
      <w:tr w:rsidR="001403C3">
        <w:trPr>
          <w:cantSplit/>
          <w:trHeight w:val="463"/>
          <w:jc w:val="center"/>
        </w:trPr>
        <w:tc>
          <w:tcPr>
            <w:tcW w:w="1632" w:type="dxa"/>
            <w:vMerge/>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5000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1.01</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10.91</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13.11</w:t>
            </w:r>
          </w:p>
        </w:tc>
      </w:tr>
      <w:tr w:rsidR="001403C3">
        <w:trPr>
          <w:cantSplit/>
          <w:trHeight w:val="463"/>
          <w:jc w:val="center"/>
        </w:trPr>
        <w:tc>
          <w:tcPr>
            <w:tcW w:w="1632" w:type="dxa"/>
            <w:vMerge/>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10000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18.91</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21.02</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17.72</w:t>
            </w:r>
          </w:p>
        </w:tc>
      </w:tr>
      <w:tr w:rsidR="001403C3">
        <w:trPr>
          <w:cantSplit/>
          <w:trHeight w:val="463"/>
          <w:jc w:val="center"/>
        </w:trPr>
        <w:tc>
          <w:tcPr>
            <w:tcW w:w="1632" w:type="dxa"/>
            <w:vMerge/>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20000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3"/>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1.02</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1.13</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30.50</w:t>
            </w:r>
          </w:p>
        </w:tc>
        <w:tc>
          <w:tcPr>
            <w:tcW w:w="864"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32.51</w:t>
            </w:r>
          </w:p>
        </w:tc>
      </w:tr>
      <w:tr w:rsidR="001403C3">
        <w:trPr>
          <w:cantSplit/>
          <w:trHeight w:val="463"/>
          <w:jc w:val="center"/>
        </w:trPr>
        <w:tc>
          <w:tcPr>
            <w:tcW w:w="1632" w:type="dxa"/>
            <w:vMerge/>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p>
        </w:tc>
        <w:tc>
          <w:tcPr>
            <w:tcW w:w="1509" w:type="dxa"/>
            <w:gridSpan w:val="3"/>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33140</w:t>
            </w:r>
          </w:p>
        </w:tc>
        <w:tc>
          <w:tcPr>
            <w:tcW w:w="864" w:type="dxa"/>
            <w:gridSpan w:val="2"/>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2"/>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864" w:type="dxa"/>
            <w:gridSpan w:val="3"/>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1.01</w:t>
            </w:r>
          </w:p>
        </w:tc>
        <w:tc>
          <w:tcPr>
            <w:tcW w:w="864" w:type="dxa"/>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1.01</w:t>
            </w:r>
          </w:p>
        </w:tc>
        <w:tc>
          <w:tcPr>
            <w:tcW w:w="864" w:type="dxa"/>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39.16</w:t>
            </w:r>
          </w:p>
        </w:tc>
        <w:tc>
          <w:tcPr>
            <w:tcW w:w="864" w:type="dxa"/>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33.34</w:t>
            </w:r>
          </w:p>
        </w:tc>
      </w:tr>
      <w:tr w:rsidR="001403C3">
        <w:trPr>
          <w:gridAfter w:val="4"/>
          <w:wAfter w:w="2661" w:type="dxa"/>
          <w:cantSplit/>
          <w:trHeight w:val="463"/>
          <w:tblHeader/>
          <w:jc w:val="center"/>
        </w:trPr>
        <w:tc>
          <w:tcPr>
            <w:tcW w:w="7392" w:type="dxa"/>
            <w:gridSpan w:val="14"/>
            <w:shd w:val="clear" w:color="auto" w:fill="FFFFFF"/>
            <w:tcMar>
              <w:top w:w="0" w:type="dxa"/>
              <w:left w:w="0" w:type="dxa"/>
              <w:bottom w:w="0" w:type="dxa"/>
              <w:right w:w="0" w:type="dxa"/>
            </w:tcMar>
            <w:vAlign w:val="center"/>
          </w:tcPr>
          <w:p w:rsidR="001403C3" w:rsidRDefault="001403C3">
            <w:pPr>
              <w:rPr>
                <w:rFonts w:ascii="Arial" w:eastAsia="Arial" w:hAnsi="Arial" w:cs="Arial"/>
                <w:color w:val="000000"/>
                <w:sz w:val="20"/>
                <w:szCs w:val="20"/>
              </w:rPr>
            </w:pPr>
          </w:p>
          <w:p w:rsidR="001403C3" w:rsidRDefault="001403C3">
            <w:pPr>
              <w:rPr>
                <w:rFonts w:ascii="Arial" w:eastAsia="Arial" w:hAnsi="Arial" w:cs="Arial"/>
                <w:color w:val="000000"/>
                <w:sz w:val="20"/>
                <w:szCs w:val="20"/>
              </w:rPr>
            </w:pPr>
          </w:p>
          <w:p w:rsidR="001403C3" w:rsidRDefault="001403C3">
            <w:pPr>
              <w:rPr>
                <w:rFonts w:ascii="Arial" w:eastAsia="Arial" w:hAnsi="Arial" w:cs="Arial"/>
                <w:color w:val="000000"/>
                <w:sz w:val="20"/>
                <w:szCs w:val="20"/>
              </w:rPr>
            </w:pPr>
          </w:p>
          <w:p w:rsidR="001403C3" w:rsidRPr="000903A9" w:rsidRDefault="001403C3">
            <w:pPr>
              <w:rPr>
                <w:rFonts w:ascii="Arial" w:eastAsia="Arial" w:hAnsi="Arial" w:cs="Arial"/>
                <w:color w:val="000000"/>
                <w:sz w:val="20"/>
                <w:szCs w:val="20"/>
              </w:rPr>
            </w:pPr>
            <w:r>
              <w:rPr>
                <w:rFonts w:ascii="Arial" w:eastAsia="Arial" w:hAnsi="Arial" w:cs="Arial"/>
                <w:color w:val="000000"/>
                <w:sz w:val="20"/>
                <w:szCs w:val="20"/>
              </w:rPr>
              <w:t>B. microsatellites</w:t>
            </w:r>
          </w:p>
        </w:tc>
      </w:tr>
      <w:tr w:rsidR="001403C3">
        <w:trPr>
          <w:gridAfter w:val="4"/>
          <w:wAfter w:w="2661" w:type="dxa"/>
          <w:cantSplit/>
          <w:trHeight w:val="463"/>
          <w:tblHeader/>
          <w:jc w:val="center"/>
        </w:trPr>
        <w:tc>
          <w:tcPr>
            <w:tcW w:w="163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color w:val="111111"/>
                <w:sz w:val="22"/>
                <w:szCs w:val="22"/>
              </w:rPr>
              <w:t>Species</w:t>
            </w:r>
          </w:p>
        </w:tc>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w:t>
            </w:r>
          </w:p>
        </w:tc>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2</w:t>
            </w:r>
          </w:p>
        </w:tc>
        <w:tc>
          <w:tcPr>
            <w:tcW w:w="720" w:type="dxa"/>
            <w:gridSpan w:val="2"/>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3</w:t>
            </w:r>
          </w:p>
        </w:tc>
        <w:tc>
          <w:tcPr>
            <w:tcW w:w="720" w:type="dxa"/>
            <w:gridSpan w:val="2"/>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4</w:t>
            </w:r>
          </w:p>
        </w:tc>
        <w:tc>
          <w:tcPr>
            <w:tcW w:w="720" w:type="dxa"/>
            <w:gridSpan w:val="2"/>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5</w:t>
            </w:r>
          </w:p>
        </w:tc>
        <w:tc>
          <w:tcPr>
            <w:tcW w:w="720" w:type="dxa"/>
            <w:gridSpan w:val="2"/>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6</w:t>
            </w:r>
          </w:p>
        </w:tc>
        <w:tc>
          <w:tcPr>
            <w:tcW w:w="720" w:type="dxa"/>
            <w:gridSpan w:val="2"/>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7</w:t>
            </w:r>
          </w:p>
        </w:tc>
        <w:tc>
          <w:tcPr>
            <w:tcW w:w="7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8</w:t>
            </w:r>
          </w:p>
        </w:tc>
      </w:tr>
      <w:tr w:rsidR="001403C3">
        <w:trPr>
          <w:gridAfter w:val="4"/>
          <w:wAfter w:w="2661" w:type="dxa"/>
          <w:cantSplit/>
          <w:trHeight w:val="421"/>
          <w:jc w:val="center"/>
        </w:trPr>
        <w:tc>
          <w:tcPr>
            <w:tcW w:w="1632" w:type="dxa"/>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i/>
                <w:color w:val="111111"/>
                <w:sz w:val="22"/>
                <w:szCs w:val="22"/>
              </w:rPr>
              <w:t>H. molleri</w:t>
            </w:r>
          </w:p>
        </w:tc>
        <w:tc>
          <w:tcPr>
            <w:tcW w:w="720"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720"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720"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1.01</w:t>
            </w:r>
          </w:p>
        </w:tc>
        <w:tc>
          <w:tcPr>
            <w:tcW w:w="720"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720"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1.02</w:t>
            </w:r>
          </w:p>
        </w:tc>
        <w:tc>
          <w:tcPr>
            <w:tcW w:w="720"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720" w:type="dxa"/>
            <w:gridSpan w:val="2"/>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1.50</w:t>
            </w:r>
          </w:p>
        </w:tc>
        <w:tc>
          <w:tcPr>
            <w:tcW w:w="720" w:type="dxa"/>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1.05</w:t>
            </w:r>
          </w:p>
        </w:tc>
      </w:tr>
      <w:tr w:rsidR="001403C3">
        <w:trPr>
          <w:gridAfter w:val="4"/>
          <w:wAfter w:w="2661" w:type="dxa"/>
          <w:cantSplit/>
          <w:trHeight w:val="463"/>
          <w:jc w:val="center"/>
        </w:trPr>
        <w:tc>
          <w:tcPr>
            <w:tcW w:w="1632" w:type="dxa"/>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pPr>
            <w:r>
              <w:rPr>
                <w:rFonts w:ascii="Arial" w:eastAsia="Arial" w:hAnsi="Arial" w:cs="Arial"/>
                <w:i/>
                <w:color w:val="111111"/>
                <w:sz w:val="22"/>
                <w:szCs w:val="22"/>
              </w:rPr>
              <w:t>P. cultripes</w:t>
            </w:r>
          </w:p>
        </w:tc>
        <w:tc>
          <w:tcPr>
            <w:tcW w:w="720" w:type="dxa"/>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720" w:type="dxa"/>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720" w:type="dxa"/>
            <w:gridSpan w:val="2"/>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720" w:type="dxa"/>
            <w:gridSpan w:val="2"/>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720" w:type="dxa"/>
            <w:gridSpan w:val="2"/>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720" w:type="dxa"/>
            <w:gridSpan w:val="2"/>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1.00</w:t>
            </w:r>
          </w:p>
        </w:tc>
        <w:tc>
          <w:tcPr>
            <w:tcW w:w="720" w:type="dxa"/>
            <w:gridSpan w:val="2"/>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1.05</w:t>
            </w:r>
          </w:p>
        </w:tc>
        <w:tc>
          <w:tcPr>
            <w:tcW w:w="720" w:type="dxa"/>
            <w:tcBorders>
              <w:bottom w:val="single" w:sz="16" w:space="0" w:color="000000"/>
            </w:tcBorders>
            <w:shd w:val="clear" w:color="auto" w:fill="FFFFFF"/>
            <w:tcMar>
              <w:top w:w="0" w:type="dxa"/>
              <w:left w:w="0" w:type="dxa"/>
              <w:bottom w:w="0" w:type="dxa"/>
              <w:right w:w="0" w:type="dxa"/>
            </w:tcMar>
            <w:vAlign w:val="center"/>
          </w:tcPr>
          <w:p w:rsidR="001403C3" w:rsidRDefault="001403C3">
            <w:pPr>
              <w:spacing w:before="40" w:after="40"/>
              <w:ind w:left="100" w:right="100"/>
              <w:jc w:val="center"/>
            </w:pPr>
            <w:r>
              <w:rPr>
                <w:rFonts w:ascii="Arial" w:eastAsia="Arial" w:hAnsi="Arial" w:cs="Arial"/>
                <w:color w:val="111111"/>
                <w:sz w:val="22"/>
                <w:szCs w:val="22"/>
              </w:rPr>
              <w:t>1.03</w:t>
            </w:r>
          </w:p>
        </w:tc>
      </w:tr>
    </w:tbl>
    <w:p w:rsidR="001403C3" w:rsidRDefault="001403C3"/>
    <w:p w:rsidR="001403C3" w:rsidRDefault="001403C3">
      <w:pPr>
        <w:rPr>
          <w:sz w:val="32"/>
          <w:szCs w:val="32"/>
          <w:lang w:val="es-ES"/>
        </w:rPr>
        <w:sectPr w:rsidR="001403C3" w:rsidSect="000C5B4D">
          <w:headerReference w:type="default" r:id="rId8"/>
          <w:footerReference w:type="default" r:id="rId9"/>
          <w:pgSz w:w="12240" w:h="15840"/>
          <w:pgMar w:top="1440" w:right="1440" w:bottom="1440" w:left="1440" w:header="720" w:footer="720" w:gutter="0"/>
          <w:cols w:space="720"/>
          <w:docGrid w:linePitch="360"/>
        </w:sectPr>
      </w:pPr>
    </w:p>
    <w:p w:rsidR="004F3602" w:rsidRPr="00D71F85" w:rsidRDefault="004F3602" w:rsidP="00F87433">
      <w:pPr>
        <w:pStyle w:val="Ttulo2"/>
      </w:pPr>
      <w:bookmarkStart w:id="3" w:name="_Toc43396956"/>
      <w:r>
        <w:lastRenderedPageBreak/>
        <w:t>Table S3</w:t>
      </w:r>
      <w:r w:rsidR="00A665CE">
        <w:t>.</w:t>
      </w:r>
      <w:r w:rsidRPr="00D71F85">
        <w:t xml:space="preserve"> </w:t>
      </w:r>
      <w:r>
        <w:t>Variation in</w:t>
      </w:r>
      <w:r w:rsidRPr="00D71F85">
        <w:t xml:space="preserve"> </w:t>
      </w:r>
      <w:r>
        <w:t>metrics evaluating the optimal</w:t>
      </w:r>
      <w:r w:rsidRPr="00D71F85">
        <w:t xml:space="preserve"> K </w:t>
      </w:r>
      <w:r>
        <w:t>values across marker types for K = 2 to K = 8. The optimal K is shown in bold font in each case.</w:t>
      </w:r>
      <w:bookmarkEnd w:id="3"/>
    </w:p>
    <w:tbl>
      <w:tblPr>
        <w:tblW w:w="14335" w:type="dxa"/>
        <w:jc w:val="center"/>
        <w:tblLayout w:type="fixed"/>
        <w:tblLook w:val="04A0" w:firstRow="1" w:lastRow="0" w:firstColumn="1" w:lastColumn="0" w:noHBand="0" w:noVBand="1"/>
      </w:tblPr>
      <w:tblGrid>
        <w:gridCol w:w="1296"/>
        <w:gridCol w:w="1728"/>
        <w:gridCol w:w="2239"/>
        <w:gridCol w:w="1134"/>
        <w:gridCol w:w="1134"/>
        <w:gridCol w:w="1134"/>
        <w:gridCol w:w="1134"/>
        <w:gridCol w:w="1134"/>
        <w:gridCol w:w="1134"/>
        <w:gridCol w:w="1134"/>
        <w:gridCol w:w="1134"/>
      </w:tblGrid>
      <w:tr w:rsidR="004F3602" w:rsidRPr="004F3602" w:rsidTr="004F3602">
        <w:trPr>
          <w:cantSplit/>
          <w:trHeight w:val="463"/>
          <w:tblHeader/>
          <w:jc w:val="center"/>
        </w:trPr>
        <w:tc>
          <w:tcPr>
            <w:tcW w:w="129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color w:val="111111"/>
                <w:sz w:val="20"/>
                <w:szCs w:val="20"/>
              </w:rPr>
              <w:t>species</w:t>
            </w:r>
          </w:p>
        </w:tc>
        <w:tc>
          <w:tcPr>
            <w:tcW w:w="172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color w:val="111111"/>
                <w:sz w:val="20"/>
                <w:szCs w:val="20"/>
              </w:rPr>
              <w:t>marker</w:t>
            </w:r>
          </w:p>
        </w:tc>
        <w:tc>
          <w:tcPr>
            <w:tcW w:w="223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color w:val="111111"/>
                <w:sz w:val="20"/>
                <w:szCs w:val="20"/>
              </w:rPr>
              <w:t>metric</w:t>
            </w:r>
          </w:p>
        </w:tc>
        <w:tc>
          <w:tcPr>
            <w:tcW w:w="11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K1</w:t>
            </w:r>
          </w:p>
        </w:tc>
        <w:tc>
          <w:tcPr>
            <w:tcW w:w="11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K2</w:t>
            </w:r>
          </w:p>
        </w:tc>
        <w:tc>
          <w:tcPr>
            <w:tcW w:w="11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K3</w:t>
            </w:r>
          </w:p>
        </w:tc>
        <w:tc>
          <w:tcPr>
            <w:tcW w:w="11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K4</w:t>
            </w:r>
          </w:p>
        </w:tc>
        <w:tc>
          <w:tcPr>
            <w:tcW w:w="11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K5</w:t>
            </w:r>
          </w:p>
        </w:tc>
        <w:tc>
          <w:tcPr>
            <w:tcW w:w="11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K6</w:t>
            </w:r>
          </w:p>
        </w:tc>
        <w:tc>
          <w:tcPr>
            <w:tcW w:w="11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K7</w:t>
            </w:r>
          </w:p>
        </w:tc>
        <w:tc>
          <w:tcPr>
            <w:tcW w:w="11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K8</w:t>
            </w:r>
          </w:p>
        </w:tc>
      </w:tr>
      <w:tr w:rsidR="004F3602" w:rsidRPr="004F3602" w:rsidTr="00267B88">
        <w:trPr>
          <w:cantSplit/>
          <w:trHeight w:val="397"/>
          <w:jc w:val="center"/>
        </w:trPr>
        <w:tc>
          <w:tcPr>
            <w:tcW w:w="1296" w:type="dxa"/>
            <w:vMerge w:val="restart"/>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i/>
                <w:color w:val="111111"/>
                <w:sz w:val="20"/>
                <w:szCs w:val="20"/>
              </w:rPr>
              <w:t>H. molleri</w:t>
            </w:r>
          </w:p>
        </w:tc>
        <w:tc>
          <w:tcPr>
            <w:tcW w:w="1728" w:type="dxa"/>
            <w:vMerge w:val="restart"/>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color w:val="111111"/>
                <w:sz w:val="20"/>
                <w:szCs w:val="20"/>
              </w:rPr>
              <w:t>microsatellites</w:t>
            </w:r>
          </w:p>
        </w:tc>
        <w:tc>
          <w:tcPr>
            <w:tcW w:w="2239"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Pr</w:t>
            </w:r>
            <w:proofErr w:type="spellEnd"/>
            <w:r w:rsidRPr="004F3602">
              <w:rPr>
                <w:rFonts w:ascii="Arial" w:eastAsia="Arial" w:hAnsi="Arial" w:cs="Arial"/>
                <w:color w:val="111111"/>
                <w:sz w:val="20"/>
                <w:szCs w:val="20"/>
              </w:rPr>
              <w:t>[X|K]</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-5429</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-5149</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-4956</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-4796</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-4884</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b/>
                <w:sz w:val="20"/>
                <w:szCs w:val="20"/>
              </w:rPr>
            </w:pPr>
            <w:r w:rsidRPr="004F3602">
              <w:rPr>
                <w:rFonts w:ascii="Arial" w:eastAsia="Arial" w:hAnsi="Arial" w:cs="Arial"/>
                <w:b/>
                <w:color w:val="111111"/>
                <w:sz w:val="20"/>
                <w:szCs w:val="20"/>
              </w:rPr>
              <w:t>-4597</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-4745</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-4636</w:t>
            </w:r>
          </w:p>
        </w:tc>
      </w:tr>
      <w:tr w:rsidR="004F3602" w:rsidRPr="004F3602" w:rsidTr="00267B88">
        <w:trPr>
          <w:cantSplit/>
          <w:trHeight w:val="397"/>
          <w:jc w:val="center"/>
        </w:trPr>
        <w:tc>
          <w:tcPr>
            <w:tcW w:w="1296"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sd</w:t>
            </w:r>
            <w:proofErr w:type="spellEnd"/>
            <w:r w:rsidRPr="004F3602">
              <w:rPr>
                <w:rFonts w:ascii="Arial" w:eastAsia="Arial" w:hAnsi="Arial" w:cs="Arial"/>
                <w:color w:val="111111"/>
                <w:sz w:val="20"/>
                <w:szCs w:val="20"/>
              </w:rPr>
              <w:t xml:space="preserve"> </w:t>
            </w:r>
            <w:proofErr w:type="spellStart"/>
            <w:r w:rsidRPr="004F3602">
              <w:rPr>
                <w:rFonts w:ascii="Arial" w:eastAsia="Arial" w:hAnsi="Arial" w:cs="Arial"/>
                <w:color w:val="111111"/>
                <w:sz w:val="20"/>
                <w:szCs w:val="20"/>
              </w:rPr>
              <w:t>Pr</w:t>
            </w:r>
            <w:proofErr w:type="spellEnd"/>
            <w:r w:rsidRPr="004F3602">
              <w:rPr>
                <w:rFonts w:ascii="Arial" w:eastAsia="Arial" w:hAnsi="Arial" w:cs="Arial"/>
                <w:color w:val="111111"/>
                <w:sz w:val="20"/>
                <w:szCs w:val="20"/>
              </w:rPr>
              <w:t>[X|K]</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0.71</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4.37</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2.70</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4.10</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61.53</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4.57</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351.58</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62.95</w:t>
            </w:r>
          </w:p>
        </w:tc>
      </w:tr>
      <w:tr w:rsidR="004F3602" w:rsidRPr="004F3602" w:rsidTr="00267B88">
        <w:trPr>
          <w:cantSplit/>
          <w:trHeight w:val="397"/>
          <w:jc w:val="center"/>
        </w:trPr>
        <w:tc>
          <w:tcPr>
            <w:tcW w:w="1296"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Evanno</w:t>
            </w:r>
            <w:proofErr w:type="spellEnd"/>
            <w:r w:rsidRPr="004F3602">
              <w:rPr>
                <w:rFonts w:ascii="Arial" w:eastAsia="Arial" w:hAnsi="Arial" w:cs="Arial"/>
                <w:color w:val="111111"/>
                <w:sz w:val="20"/>
                <w:szCs w:val="20"/>
              </w:rPr>
              <w:t xml:space="preserve"> ΔK</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sz w:val="20"/>
                <w:szCs w:val="20"/>
              </w:rPr>
              <w:t>-</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19.92</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12.18</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60.55</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6.10</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b/>
                <w:sz w:val="20"/>
                <w:szCs w:val="20"/>
              </w:rPr>
            </w:pPr>
            <w:r w:rsidRPr="004F3602">
              <w:rPr>
                <w:rFonts w:ascii="Arial" w:eastAsia="Arial" w:hAnsi="Arial" w:cs="Arial"/>
                <w:b/>
                <w:color w:val="111111"/>
                <w:sz w:val="20"/>
                <w:szCs w:val="20"/>
              </w:rPr>
              <w:t>95.28</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0.73</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sz w:val="20"/>
                <w:szCs w:val="20"/>
              </w:rPr>
              <w:t>-</w:t>
            </w:r>
          </w:p>
        </w:tc>
      </w:tr>
      <w:tr w:rsidR="004F3602" w:rsidRPr="004F3602" w:rsidTr="00267B88">
        <w:trPr>
          <w:cantSplit/>
          <w:trHeight w:val="397"/>
          <w:jc w:val="center"/>
        </w:trPr>
        <w:tc>
          <w:tcPr>
            <w:tcW w:w="1296" w:type="dxa"/>
            <w:vMerge/>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color w:val="111111"/>
                <w:sz w:val="20"/>
                <w:szCs w:val="20"/>
              </w:rPr>
              <w:t>Parsimony Index</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0.50</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0.74</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0.84</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b/>
                <w:sz w:val="20"/>
                <w:szCs w:val="20"/>
              </w:rPr>
            </w:pPr>
            <w:r w:rsidRPr="004F3602">
              <w:rPr>
                <w:rFonts w:ascii="Arial" w:eastAsia="Arial" w:hAnsi="Arial" w:cs="Arial"/>
                <w:b/>
                <w:color w:val="111111"/>
                <w:sz w:val="20"/>
                <w:szCs w:val="20"/>
              </w:rPr>
              <w:t>0.90</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0.69</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0.76</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0.51</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0.59</w:t>
            </w:r>
          </w:p>
        </w:tc>
      </w:tr>
      <w:tr w:rsidR="004F3602" w:rsidRPr="004F3602" w:rsidTr="00267B88">
        <w:trPr>
          <w:cantSplit/>
          <w:trHeight w:val="397"/>
          <w:jc w:val="center"/>
        </w:trPr>
        <w:tc>
          <w:tcPr>
            <w:tcW w:w="1296" w:type="dxa"/>
            <w:vMerge/>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val="restart"/>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color w:val="111111"/>
                <w:sz w:val="20"/>
                <w:szCs w:val="20"/>
              </w:rPr>
              <w:t>SNPs</w:t>
            </w:r>
          </w:p>
        </w:tc>
        <w:tc>
          <w:tcPr>
            <w:tcW w:w="2239"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Pr</w:t>
            </w:r>
            <w:proofErr w:type="spellEnd"/>
            <w:r w:rsidRPr="004F3602">
              <w:rPr>
                <w:rFonts w:ascii="Arial" w:eastAsia="Arial" w:hAnsi="Arial" w:cs="Arial"/>
                <w:color w:val="111111"/>
                <w:sz w:val="20"/>
                <w:szCs w:val="20"/>
              </w:rPr>
              <w:t>[X|K]</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-987431</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-826356</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-768781</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-735661</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-705374</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-686670</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-670457</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w:t>
            </w:r>
            <w:r w:rsidRPr="004F3602">
              <w:rPr>
                <w:rFonts w:ascii="Arial" w:eastAsia="Arial" w:hAnsi="Arial" w:cs="Arial"/>
                <w:b/>
                <w:color w:val="111111"/>
                <w:sz w:val="20"/>
                <w:szCs w:val="20"/>
              </w:rPr>
              <w:t>667672</w:t>
            </w:r>
          </w:p>
        </w:tc>
      </w:tr>
      <w:tr w:rsidR="004F3602" w:rsidRPr="004F3602" w:rsidTr="00267B88">
        <w:trPr>
          <w:cantSplit/>
          <w:trHeight w:val="397"/>
          <w:jc w:val="center"/>
        </w:trPr>
        <w:tc>
          <w:tcPr>
            <w:tcW w:w="1296"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sd</w:t>
            </w:r>
            <w:proofErr w:type="spellEnd"/>
            <w:r w:rsidRPr="004F3602">
              <w:rPr>
                <w:rFonts w:ascii="Arial" w:eastAsia="Arial" w:hAnsi="Arial" w:cs="Arial"/>
                <w:color w:val="111111"/>
                <w:sz w:val="20"/>
                <w:szCs w:val="20"/>
              </w:rPr>
              <w:t xml:space="preserve"> </w:t>
            </w:r>
            <w:proofErr w:type="spellStart"/>
            <w:r w:rsidRPr="004F3602">
              <w:rPr>
                <w:rFonts w:ascii="Arial" w:eastAsia="Arial" w:hAnsi="Arial" w:cs="Arial"/>
                <w:color w:val="111111"/>
                <w:sz w:val="20"/>
                <w:szCs w:val="20"/>
              </w:rPr>
              <w:t>Pr</w:t>
            </w:r>
            <w:proofErr w:type="spellEnd"/>
            <w:r w:rsidRPr="004F3602">
              <w:rPr>
                <w:rFonts w:ascii="Arial" w:eastAsia="Arial" w:hAnsi="Arial" w:cs="Arial"/>
                <w:color w:val="111111"/>
                <w:sz w:val="20"/>
                <w:szCs w:val="20"/>
              </w:rPr>
              <w:t>[X|K]</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64.60</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119.57</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241.77</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2814.14</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7651.68</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8649.81</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4347.40</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19694.38</w:t>
            </w:r>
          </w:p>
        </w:tc>
      </w:tr>
      <w:tr w:rsidR="004F3602" w:rsidRPr="004F3602" w:rsidTr="00267B88">
        <w:trPr>
          <w:cantSplit/>
          <w:trHeight w:val="397"/>
          <w:jc w:val="center"/>
        </w:trPr>
        <w:tc>
          <w:tcPr>
            <w:tcW w:w="1296"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Evanno</w:t>
            </w:r>
            <w:proofErr w:type="spellEnd"/>
            <w:r w:rsidRPr="004F3602">
              <w:rPr>
                <w:rFonts w:ascii="Arial" w:eastAsia="Arial" w:hAnsi="Arial" w:cs="Arial"/>
                <w:color w:val="111111"/>
                <w:sz w:val="20"/>
                <w:szCs w:val="20"/>
              </w:rPr>
              <w:t xml:space="preserve"> ΔK</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sz w:val="20"/>
                <w:szCs w:val="20"/>
              </w:rPr>
              <w:t>-</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b/>
                <w:sz w:val="20"/>
                <w:szCs w:val="20"/>
              </w:rPr>
            </w:pPr>
            <w:r w:rsidRPr="004F3602">
              <w:rPr>
                <w:rFonts w:ascii="Arial" w:eastAsia="Arial" w:hAnsi="Arial" w:cs="Arial"/>
                <w:b/>
                <w:color w:val="111111"/>
                <w:sz w:val="20"/>
                <w:szCs w:val="20"/>
              </w:rPr>
              <w:t>865.59</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101.15</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1.01</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1.51</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0.29</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3.09</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sz w:val="20"/>
                <w:szCs w:val="20"/>
              </w:rPr>
              <w:t>-</w:t>
            </w:r>
          </w:p>
        </w:tc>
      </w:tr>
      <w:tr w:rsidR="004F3602" w:rsidRPr="004F3602" w:rsidTr="00267B88">
        <w:trPr>
          <w:cantSplit/>
          <w:trHeight w:val="397"/>
          <w:jc w:val="center"/>
        </w:trPr>
        <w:tc>
          <w:tcPr>
            <w:tcW w:w="1296" w:type="dxa"/>
            <w:vMerge/>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color w:val="111111"/>
                <w:sz w:val="20"/>
                <w:szCs w:val="20"/>
              </w:rPr>
              <w:t>Parsimony Index</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0.50</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0.77</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0.87</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0.91</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b/>
                <w:sz w:val="20"/>
                <w:szCs w:val="20"/>
              </w:rPr>
            </w:pPr>
            <w:r w:rsidRPr="004F3602">
              <w:rPr>
                <w:rFonts w:ascii="Arial" w:eastAsia="Arial" w:hAnsi="Arial" w:cs="Arial"/>
                <w:b/>
                <w:color w:val="111111"/>
                <w:sz w:val="20"/>
                <w:szCs w:val="20"/>
              </w:rPr>
              <w:t>0.95</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0.62</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0.73</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0.57</w:t>
            </w:r>
          </w:p>
        </w:tc>
      </w:tr>
      <w:tr w:rsidR="004F3602" w:rsidRPr="004F3602" w:rsidTr="00267B88">
        <w:trPr>
          <w:cantSplit/>
          <w:trHeight w:val="397"/>
          <w:jc w:val="center"/>
        </w:trPr>
        <w:tc>
          <w:tcPr>
            <w:tcW w:w="1296" w:type="dxa"/>
            <w:vMerge w:val="restart"/>
            <w:tcBorders>
              <w:top w:val="single" w:sz="8"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i/>
                <w:color w:val="111111"/>
                <w:sz w:val="20"/>
                <w:szCs w:val="20"/>
              </w:rPr>
              <w:t>P. cultripes</w:t>
            </w:r>
          </w:p>
        </w:tc>
        <w:tc>
          <w:tcPr>
            <w:tcW w:w="1728" w:type="dxa"/>
            <w:vMerge w:val="restart"/>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color w:val="111111"/>
                <w:sz w:val="20"/>
                <w:szCs w:val="20"/>
              </w:rPr>
              <w:t>microsatellites</w:t>
            </w:r>
          </w:p>
        </w:tc>
        <w:tc>
          <w:tcPr>
            <w:tcW w:w="2239"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Pr</w:t>
            </w:r>
            <w:proofErr w:type="spellEnd"/>
            <w:r w:rsidRPr="004F3602">
              <w:rPr>
                <w:rFonts w:ascii="Arial" w:eastAsia="Arial" w:hAnsi="Arial" w:cs="Arial"/>
                <w:color w:val="111111"/>
                <w:sz w:val="20"/>
                <w:szCs w:val="20"/>
              </w:rPr>
              <w:t>[X|K]</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-2996</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-2609</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-2491</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-2429</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-2400</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b/>
                <w:sz w:val="20"/>
                <w:szCs w:val="20"/>
              </w:rPr>
            </w:pPr>
            <w:r w:rsidRPr="004F3602">
              <w:rPr>
                <w:rFonts w:ascii="Arial" w:eastAsia="Arial" w:hAnsi="Arial" w:cs="Arial"/>
                <w:b/>
                <w:color w:val="111111"/>
                <w:sz w:val="20"/>
                <w:szCs w:val="20"/>
              </w:rPr>
              <w:t>-2381</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-2396</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-2410</w:t>
            </w:r>
          </w:p>
        </w:tc>
      </w:tr>
      <w:tr w:rsidR="004F3602" w:rsidRPr="004F3602" w:rsidTr="00267B88">
        <w:trPr>
          <w:cantSplit/>
          <w:trHeight w:val="397"/>
          <w:jc w:val="center"/>
        </w:trPr>
        <w:tc>
          <w:tcPr>
            <w:tcW w:w="1296"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sd</w:t>
            </w:r>
            <w:proofErr w:type="spellEnd"/>
            <w:r w:rsidRPr="004F3602">
              <w:rPr>
                <w:rFonts w:ascii="Arial" w:eastAsia="Arial" w:hAnsi="Arial" w:cs="Arial"/>
                <w:color w:val="111111"/>
                <w:sz w:val="20"/>
                <w:szCs w:val="20"/>
              </w:rPr>
              <w:t xml:space="preserve"> </w:t>
            </w:r>
            <w:proofErr w:type="spellStart"/>
            <w:r w:rsidRPr="004F3602">
              <w:rPr>
                <w:rFonts w:ascii="Arial" w:eastAsia="Arial" w:hAnsi="Arial" w:cs="Arial"/>
                <w:color w:val="111111"/>
                <w:sz w:val="20"/>
                <w:szCs w:val="20"/>
              </w:rPr>
              <w:t>Pr</w:t>
            </w:r>
            <w:proofErr w:type="spellEnd"/>
            <w:r w:rsidRPr="004F3602">
              <w:rPr>
                <w:rFonts w:ascii="Arial" w:eastAsia="Arial" w:hAnsi="Arial" w:cs="Arial"/>
                <w:color w:val="111111"/>
                <w:sz w:val="20"/>
                <w:szCs w:val="20"/>
              </w:rPr>
              <w:t>[X|K]</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0.79</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0.16</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0.52</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1.32</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9.26</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4.97</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18.54</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19.45</w:t>
            </w:r>
          </w:p>
        </w:tc>
      </w:tr>
      <w:tr w:rsidR="004F3602" w:rsidRPr="004F3602" w:rsidTr="00267B88">
        <w:trPr>
          <w:cantSplit/>
          <w:trHeight w:val="397"/>
          <w:jc w:val="center"/>
        </w:trPr>
        <w:tc>
          <w:tcPr>
            <w:tcW w:w="1296"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Evanno</w:t>
            </w:r>
            <w:proofErr w:type="spellEnd"/>
            <w:r w:rsidRPr="004F3602">
              <w:rPr>
                <w:rFonts w:ascii="Arial" w:eastAsia="Arial" w:hAnsi="Arial" w:cs="Arial"/>
                <w:color w:val="111111"/>
                <w:sz w:val="20"/>
                <w:szCs w:val="20"/>
              </w:rPr>
              <w:t xml:space="preserve"> ΔK</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sz w:val="20"/>
                <w:szCs w:val="20"/>
              </w:rPr>
              <w:t>-</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b/>
                <w:sz w:val="20"/>
                <w:szCs w:val="20"/>
              </w:rPr>
            </w:pPr>
            <w:r w:rsidRPr="004F3602">
              <w:rPr>
                <w:rFonts w:ascii="Arial" w:eastAsia="Arial" w:hAnsi="Arial" w:cs="Arial"/>
                <w:b/>
                <w:color w:val="111111"/>
                <w:sz w:val="20"/>
                <w:szCs w:val="20"/>
              </w:rPr>
              <w:t>1704.53</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108.23</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24.39</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1.16</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6.78</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0.09</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sz w:val="20"/>
                <w:szCs w:val="20"/>
              </w:rPr>
              <w:t>-</w:t>
            </w:r>
          </w:p>
        </w:tc>
      </w:tr>
      <w:tr w:rsidR="004F3602" w:rsidRPr="004F3602" w:rsidTr="00267B88">
        <w:trPr>
          <w:cantSplit/>
          <w:trHeight w:val="397"/>
          <w:jc w:val="center"/>
        </w:trPr>
        <w:tc>
          <w:tcPr>
            <w:tcW w:w="1296" w:type="dxa"/>
            <w:vMerge/>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color w:val="111111"/>
                <w:sz w:val="20"/>
                <w:szCs w:val="20"/>
              </w:rPr>
              <w:t>Parsimony Index</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0.50</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0.78</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0.86</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0.90</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0.90</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b/>
                <w:sz w:val="20"/>
                <w:szCs w:val="20"/>
              </w:rPr>
            </w:pPr>
            <w:r w:rsidRPr="004F3602">
              <w:rPr>
                <w:rFonts w:ascii="Arial" w:eastAsia="Arial" w:hAnsi="Arial" w:cs="Arial"/>
                <w:b/>
                <w:color w:val="111111"/>
                <w:sz w:val="20"/>
                <w:szCs w:val="20"/>
              </w:rPr>
              <w:t>0.96</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0.75</w:t>
            </w:r>
          </w:p>
        </w:tc>
        <w:tc>
          <w:tcPr>
            <w:tcW w:w="1134" w:type="dxa"/>
            <w:tcBorders>
              <w:bottom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0.74</w:t>
            </w:r>
          </w:p>
        </w:tc>
      </w:tr>
      <w:tr w:rsidR="004F3602" w:rsidRPr="004F3602" w:rsidTr="00267B88">
        <w:trPr>
          <w:cantSplit/>
          <w:trHeight w:val="397"/>
          <w:jc w:val="center"/>
        </w:trPr>
        <w:tc>
          <w:tcPr>
            <w:tcW w:w="1296" w:type="dxa"/>
            <w:vMerge/>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val="restart"/>
            <w:tcBorders>
              <w:top w:val="single" w:sz="8" w:space="0" w:color="000000"/>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color w:val="111111"/>
                <w:sz w:val="20"/>
                <w:szCs w:val="20"/>
              </w:rPr>
              <w:t>SNPs</w:t>
            </w:r>
          </w:p>
        </w:tc>
        <w:tc>
          <w:tcPr>
            <w:tcW w:w="2239"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Pr</w:t>
            </w:r>
            <w:proofErr w:type="spellEnd"/>
            <w:r w:rsidRPr="004F3602">
              <w:rPr>
                <w:rFonts w:ascii="Arial" w:eastAsia="Arial" w:hAnsi="Arial" w:cs="Arial"/>
                <w:color w:val="111111"/>
                <w:sz w:val="20"/>
                <w:szCs w:val="20"/>
              </w:rPr>
              <w:t>[X|K]</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-2080297</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-1677497</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-1572564</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-1526066</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-1496957</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-1476625</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-1462820</w:t>
            </w:r>
          </w:p>
        </w:tc>
        <w:tc>
          <w:tcPr>
            <w:tcW w:w="1134" w:type="dxa"/>
            <w:tcBorders>
              <w:top w:val="single" w:sz="8"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b/>
                <w:sz w:val="20"/>
                <w:szCs w:val="20"/>
              </w:rPr>
            </w:pPr>
            <w:r w:rsidRPr="004F3602">
              <w:rPr>
                <w:rFonts w:ascii="Arial" w:eastAsia="Arial" w:hAnsi="Arial" w:cs="Arial"/>
                <w:b/>
                <w:color w:val="111111"/>
                <w:sz w:val="20"/>
                <w:szCs w:val="20"/>
              </w:rPr>
              <w:t>-1453714</w:t>
            </w:r>
          </w:p>
        </w:tc>
      </w:tr>
      <w:tr w:rsidR="004F3602" w:rsidRPr="004F3602" w:rsidTr="00267B88">
        <w:trPr>
          <w:cantSplit/>
          <w:trHeight w:val="397"/>
          <w:jc w:val="center"/>
        </w:trPr>
        <w:tc>
          <w:tcPr>
            <w:tcW w:w="1296"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sd</w:t>
            </w:r>
            <w:proofErr w:type="spellEnd"/>
            <w:r w:rsidRPr="004F3602">
              <w:rPr>
                <w:rFonts w:ascii="Arial" w:eastAsia="Arial" w:hAnsi="Arial" w:cs="Arial"/>
                <w:color w:val="111111"/>
                <w:sz w:val="20"/>
                <w:szCs w:val="20"/>
              </w:rPr>
              <w:t xml:space="preserve"> </w:t>
            </w:r>
            <w:proofErr w:type="spellStart"/>
            <w:r w:rsidRPr="004F3602">
              <w:rPr>
                <w:rFonts w:ascii="Arial" w:eastAsia="Arial" w:hAnsi="Arial" w:cs="Arial"/>
                <w:color w:val="111111"/>
                <w:sz w:val="20"/>
                <w:szCs w:val="20"/>
              </w:rPr>
              <w:t>Pr</w:t>
            </w:r>
            <w:proofErr w:type="spellEnd"/>
            <w:r w:rsidRPr="004F3602">
              <w:rPr>
                <w:rFonts w:ascii="Arial" w:eastAsia="Arial" w:hAnsi="Arial" w:cs="Arial"/>
                <w:color w:val="111111"/>
                <w:sz w:val="20"/>
                <w:szCs w:val="20"/>
              </w:rPr>
              <w:t>[X|K]</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139.51</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275.02</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208.32</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737.34</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1645.70</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1395.14</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7076.54</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5197.58</w:t>
            </w:r>
          </w:p>
        </w:tc>
      </w:tr>
      <w:tr w:rsidR="004F3602" w:rsidRPr="004F3602" w:rsidTr="00267B88">
        <w:trPr>
          <w:cantSplit/>
          <w:trHeight w:val="397"/>
          <w:jc w:val="center"/>
        </w:trPr>
        <w:tc>
          <w:tcPr>
            <w:tcW w:w="1296"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roofErr w:type="spellStart"/>
            <w:r w:rsidRPr="004F3602">
              <w:rPr>
                <w:rFonts w:ascii="Arial" w:eastAsia="Arial" w:hAnsi="Arial" w:cs="Arial"/>
                <w:color w:val="111111"/>
                <w:sz w:val="20"/>
                <w:szCs w:val="20"/>
              </w:rPr>
              <w:t>Evanno</w:t>
            </w:r>
            <w:proofErr w:type="spellEnd"/>
            <w:r w:rsidRPr="004F3602">
              <w:rPr>
                <w:rFonts w:ascii="Arial" w:eastAsia="Arial" w:hAnsi="Arial" w:cs="Arial"/>
                <w:color w:val="111111"/>
                <w:sz w:val="20"/>
                <w:szCs w:val="20"/>
              </w:rPr>
              <w:t xml:space="preserve"> ΔK</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sz w:val="20"/>
                <w:szCs w:val="20"/>
              </w:rPr>
              <w:t>-</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b/>
                <w:sz w:val="20"/>
                <w:szCs w:val="20"/>
              </w:rPr>
            </w:pPr>
            <w:r w:rsidRPr="004F3602">
              <w:rPr>
                <w:rFonts w:ascii="Arial" w:eastAsia="Arial" w:hAnsi="Arial" w:cs="Arial"/>
                <w:b/>
                <w:color w:val="111111"/>
                <w:sz w:val="20"/>
                <w:szCs w:val="20"/>
              </w:rPr>
              <w:t>1083.08</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280.50</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23.58</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5.33</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4.68</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0.66</w:t>
            </w:r>
          </w:p>
        </w:tc>
        <w:tc>
          <w:tcPr>
            <w:tcW w:w="1134" w:type="dxa"/>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sz w:val="20"/>
                <w:szCs w:val="20"/>
              </w:rPr>
              <w:t>-</w:t>
            </w:r>
          </w:p>
        </w:tc>
      </w:tr>
      <w:tr w:rsidR="004F3602" w:rsidRPr="004F3602" w:rsidTr="00267B88">
        <w:trPr>
          <w:cantSplit/>
          <w:trHeight w:val="397"/>
          <w:jc w:val="center"/>
        </w:trPr>
        <w:tc>
          <w:tcPr>
            <w:tcW w:w="1296" w:type="dxa"/>
            <w:vMerge/>
            <w:tcBorders>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1728" w:type="dxa"/>
            <w:vMerge/>
            <w:tcBorders>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p>
        </w:tc>
        <w:tc>
          <w:tcPr>
            <w:tcW w:w="2239" w:type="dxa"/>
            <w:tcBorders>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rPr>
                <w:sz w:val="20"/>
                <w:szCs w:val="20"/>
              </w:rPr>
            </w:pPr>
            <w:r w:rsidRPr="004F3602">
              <w:rPr>
                <w:rFonts w:ascii="Arial" w:eastAsia="Arial" w:hAnsi="Arial" w:cs="Arial"/>
                <w:color w:val="111111"/>
                <w:sz w:val="20"/>
                <w:szCs w:val="20"/>
              </w:rPr>
              <w:t>Parsimony Index</w:t>
            </w:r>
          </w:p>
        </w:tc>
        <w:tc>
          <w:tcPr>
            <w:tcW w:w="1134" w:type="dxa"/>
            <w:tcBorders>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0.50</w:t>
            </w:r>
          </w:p>
        </w:tc>
        <w:tc>
          <w:tcPr>
            <w:tcW w:w="1134" w:type="dxa"/>
            <w:tcBorders>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0.78</w:t>
            </w:r>
          </w:p>
        </w:tc>
        <w:tc>
          <w:tcPr>
            <w:tcW w:w="1134" w:type="dxa"/>
            <w:tcBorders>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0.86</w:t>
            </w:r>
          </w:p>
        </w:tc>
        <w:tc>
          <w:tcPr>
            <w:tcW w:w="1134" w:type="dxa"/>
            <w:tcBorders>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b/>
                <w:sz w:val="20"/>
                <w:szCs w:val="20"/>
              </w:rPr>
            </w:pPr>
            <w:r w:rsidRPr="004F3602">
              <w:rPr>
                <w:rFonts w:ascii="Arial" w:eastAsia="Arial" w:hAnsi="Arial" w:cs="Arial"/>
                <w:b/>
                <w:color w:val="111111"/>
                <w:sz w:val="20"/>
                <w:szCs w:val="20"/>
              </w:rPr>
              <w:t>0.92</w:t>
            </w:r>
          </w:p>
        </w:tc>
        <w:tc>
          <w:tcPr>
            <w:tcW w:w="1134" w:type="dxa"/>
            <w:tcBorders>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0.75</w:t>
            </w:r>
          </w:p>
        </w:tc>
        <w:tc>
          <w:tcPr>
            <w:tcW w:w="1134" w:type="dxa"/>
            <w:tcBorders>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0.63</w:t>
            </w:r>
          </w:p>
        </w:tc>
        <w:tc>
          <w:tcPr>
            <w:tcW w:w="1134" w:type="dxa"/>
            <w:tcBorders>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0.48</w:t>
            </w:r>
          </w:p>
        </w:tc>
        <w:tc>
          <w:tcPr>
            <w:tcW w:w="1134" w:type="dxa"/>
            <w:tcBorders>
              <w:bottom w:val="single" w:sz="16" w:space="0" w:color="000000"/>
            </w:tcBorders>
            <w:shd w:val="clear" w:color="auto" w:fill="FFFFFF"/>
            <w:tcMar>
              <w:top w:w="0" w:type="dxa"/>
              <w:left w:w="0" w:type="dxa"/>
              <w:bottom w:w="0" w:type="dxa"/>
              <w:right w:w="0" w:type="dxa"/>
            </w:tcMar>
            <w:vAlign w:val="center"/>
          </w:tcPr>
          <w:p w:rsidR="004F3602" w:rsidRPr="004F3602" w:rsidRDefault="004F3602" w:rsidP="004F3602">
            <w:pPr>
              <w:spacing w:before="40" w:after="40"/>
              <w:ind w:left="100" w:right="100"/>
              <w:jc w:val="right"/>
              <w:rPr>
                <w:sz w:val="20"/>
                <w:szCs w:val="20"/>
              </w:rPr>
            </w:pPr>
            <w:r w:rsidRPr="004F3602">
              <w:rPr>
                <w:rFonts w:ascii="Arial" w:eastAsia="Arial" w:hAnsi="Arial" w:cs="Arial"/>
                <w:color w:val="111111"/>
                <w:sz w:val="20"/>
                <w:szCs w:val="20"/>
              </w:rPr>
              <w:t>0.57</w:t>
            </w:r>
          </w:p>
        </w:tc>
      </w:tr>
    </w:tbl>
    <w:p w:rsidR="00267B88" w:rsidRDefault="00267B88" w:rsidP="004F3602">
      <w:pPr>
        <w:sectPr w:rsidR="00267B88" w:rsidSect="004F3602">
          <w:pgSz w:w="16840" w:h="11900" w:orient="landscape"/>
          <w:pgMar w:top="720" w:right="720" w:bottom="720" w:left="720" w:header="567" w:footer="567" w:gutter="0"/>
          <w:cols w:space="708"/>
          <w:docGrid w:linePitch="360"/>
        </w:sectPr>
      </w:pPr>
    </w:p>
    <w:p w:rsidR="00BA08E5" w:rsidRDefault="00A665CE" w:rsidP="00BA08E5">
      <w:pPr>
        <w:pStyle w:val="Ttulo2"/>
      </w:pPr>
      <w:bookmarkStart w:id="4" w:name="_Toc43396957"/>
      <w:r>
        <w:lastRenderedPageBreak/>
        <w:t>Table S4.</w:t>
      </w:r>
      <w:r w:rsidR="00BA08E5">
        <w:t xml:space="preserve"> Genetic diversity (sMLH) per individual and median per locality for both marker types.</w:t>
      </w:r>
      <w:bookmarkEnd w:id="4"/>
    </w:p>
    <w:tbl>
      <w:tblPr>
        <w:tblW w:w="8651" w:type="dxa"/>
        <w:jc w:val="center"/>
        <w:tblCellMar>
          <w:left w:w="70" w:type="dxa"/>
          <w:right w:w="70" w:type="dxa"/>
        </w:tblCellMar>
        <w:tblLook w:val="04A0" w:firstRow="1" w:lastRow="0" w:firstColumn="1" w:lastColumn="0" w:noHBand="0" w:noVBand="1"/>
      </w:tblPr>
      <w:tblGrid>
        <w:gridCol w:w="1020"/>
        <w:gridCol w:w="894"/>
        <w:gridCol w:w="3331"/>
        <w:gridCol w:w="796"/>
        <w:gridCol w:w="1047"/>
        <w:gridCol w:w="796"/>
        <w:gridCol w:w="767"/>
      </w:tblGrid>
      <w:tr w:rsidR="00BA08E5" w:rsidRPr="0093435D" w:rsidTr="009A1A7F">
        <w:trPr>
          <w:trHeight w:val="142"/>
          <w:jc w:val="center"/>
        </w:trPr>
        <w:tc>
          <w:tcPr>
            <w:tcW w:w="1020" w:type="dxa"/>
            <w:tcBorders>
              <w:top w:val="nil"/>
              <w:left w:val="nil"/>
              <w:bottom w:val="nil"/>
              <w:right w:val="nil"/>
            </w:tcBorders>
            <w:shd w:val="clear" w:color="auto" w:fill="auto"/>
            <w:noWrap/>
            <w:vAlign w:val="bottom"/>
          </w:tcPr>
          <w:p w:rsidR="00BA08E5" w:rsidRPr="0093435D" w:rsidRDefault="00BA08E5" w:rsidP="009A1A7F">
            <w:pPr>
              <w:jc w:val="center"/>
              <w:rPr>
                <w:rFonts w:ascii="Calibri" w:eastAsia="Times New Roman" w:hAnsi="Calibri" w:cs="Times New Roman"/>
                <w:b/>
                <w:i/>
                <w:color w:val="000000"/>
                <w:sz w:val="16"/>
                <w:szCs w:val="16"/>
                <w:lang w:eastAsia="es-ES_tradnl"/>
              </w:rPr>
            </w:pPr>
          </w:p>
        </w:tc>
        <w:tc>
          <w:tcPr>
            <w:tcW w:w="894" w:type="dxa"/>
            <w:tcBorders>
              <w:top w:val="nil"/>
              <w:left w:val="nil"/>
              <w:bottom w:val="nil"/>
              <w:right w:val="nil"/>
            </w:tcBorders>
            <w:shd w:val="clear" w:color="auto" w:fill="auto"/>
            <w:noWrap/>
            <w:vAlign w:val="bottom"/>
          </w:tcPr>
          <w:p w:rsidR="00BA08E5" w:rsidRPr="0093435D" w:rsidRDefault="00BA08E5" w:rsidP="009A1A7F">
            <w:pPr>
              <w:jc w:val="center"/>
              <w:rPr>
                <w:rFonts w:ascii="Calibri" w:eastAsia="Times New Roman" w:hAnsi="Calibri" w:cs="Times New Roman"/>
                <w:b/>
                <w:color w:val="000000"/>
                <w:sz w:val="16"/>
                <w:szCs w:val="16"/>
                <w:lang w:eastAsia="es-ES_tradnl"/>
              </w:rPr>
            </w:pPr>
          </w:p>
        </w:tc>
        <w:tc>
          <w:tcPr>
            <w:tcW w:w="3331" w:type="dxa"/>
            <w:tcBorders>
              <w:top w:val="nil"/>
              <w:left w:val="nil"/>
              <w:bottom w:val="nil"/>
              <w:right w:val="nil"/>
            </w:tcBorders>
            <w:shd w:val="clear" w:color="auto" w:fill="auto"/>
            <w:noWrap/>
            <w:vAlign w:val="bottom"/>
          </w:tcPr>
          <w:p w:rsidR="00BA08E5" w:rsidRPr="0093435D" w:rsidRDefault="00BA08E5" w:rsidP="009A1A7F">
            <w:pPr>
              <w:jc w:val="center"/>
              <w:rPr>
                <w:rFonts w:ascii="Calibri" w:eastAsia="Times New Roman" w:hAnsi="Calibri" w:cs="Times New Roman"/>
                <w:b/>
                <w:color w:val="000000"/>
                <w:sz w:val="16"/>
                <w:szCs w:val="16"/>
                <w:lang w:eastAsia="es-ES_tradnl"/>
              </w:rPr>
            </w:pPr>
          </w:p>
        </w:tc>
        <w:tc>
          <w:tcPr>
            <w:tcW w:w="1843" w:type="dxa"/>
            <w:gridSpan w:val="2"/>
            <w:tcBorders>
              <w:top w:val="nil"/>
              <w:left w:val="nil"/>
              <w:bottom w:val="single" w:sz="4" w:space="0" w:color="auto"/>
              <w:right w:val="nil"/>
            </w:tcBorders>
            <w:shd w:val="clear" w:color="auto" w:fill="auto"/>
            <w:noWrap/>
            <w:vAlign w:val="bottom"/>
          </w:tcPr>
          <w:p w:rsidR="00BA08E5" w:rsidRPr="0093435D" w:rsidRDefault="00BA08E5" w:rsidP="009A1A7F">
            <w:pPr>
              <w:jc w:val="center"/>
              <w:rPr>
                <w:rFonts w:ascii="Calibri" w:eastAsia="Times New Roman" w:hAnsi="Calibri" w:cs="Times New Roman"/>
                <w:b/>
                <w:color w:val="000000"/>
                <w:sz w:val="16"/>
                <w:szCs w:val="16"/>
                <w:lang w:eastAsia="es-ES_tradnl"/>
              </w:rPr>
            </w:pPr>
            <w:r w:rsidRPr="0093435D">
              <w:rPr>
                <w:rFonts w:ascii="Calibri" w:eastAsia="Times New Roman" w:hAnsi="Calibri" w:cs="Times New Roman"/>
                <w:b/>
                <w:color w:val="000000"/>
                <w:sz w:val="16"/>
                <w:szCs w:val="16"/>
                <w:lang w:eastAsia="es-ES_tradnl"/>
              </w:rPr>
              <w:t>SNPs</w:t>
            </w:r>
          </w:p>
        </w:tc>
        <w:tc>
          <w:tcPr>
            <w:tcW w:w="1563" w:type="dxa"/>
            <w:gridSpan w:val="2"/>
            <w:tcBorders>
              <w:top w:val="nil"/>
              <w:left w:val="nil"/>
              <w:bottom w:val="single" w:sz="4" w:space="0" w:color="auto"/>
              <w:right w:val="nil"/>
            </w:tcBorders>
            <w:shd w:val="clear" w:color="auto" w:fill="auto"/>
            <w:noWrap/>
            <w:vAlign w:val="bottom"/>
          </w:tcPr>
          <w:p w:rsidR="00BA08E5" w:rsidRPr="0093435D" w:rsidRDefault="00BA08E5" w:rsidP="009A1A7F">
            <w:pPr>
              <w:jc w:val="center"/>
              <w:rPr>
                <w:rFonts w:ascii="Calibri" w:eastAsia="Times New Roman" w:hAnsi="Calibri" w:cs="Times New Roman"/>
                <w:b/>
                <w:color w:val="000000"/>
                <w:sz w:val="16"/>
                <w:szCs w:val="16"/>
                <w:lang w:eastAsia="es-ES_tradnl"/>
              </w:rPr>
            </w:pPr>
            <w:r w:rsidRPr="0093435D">
              <w:rPr>
                <w:rFonts w:ascii="Calibri" w:eastAsia="Times New Roman" w:hAnsi="Calibri" w:cs="Times New Roman"/>
                <w:b/>
                <w:color w:val="000000"/>
                <w:sz w:val="16"/>
                <w:szCs w:val="16"/>
                <w:lang w:eastAsia="es-ES_tradnl"/>
              </w:rPr>
              <w:t>microsatellites</w:t>
            </w:r>
          </w:p>
        </w:tc>
      </w:tr>
      <w:tr w:rsidR="00BA08E5" w:rsidRPr="0093435D" w:rsidTr="009A1A7F">
        <w:trPr>
          <w:trHeight w:val="142"/>
          <w:jc w:val="center"/>
        </w:trPr>
        <w:tc>
          <w:tcPr>
            <w:tcW w:w="1020" w:type="dxa"/>
            <w:tcBorders>
              <w:top w:val="nil"/>
              <w:left w:val="nil"/>
              <w:bottom w:val="single" w:sz="4" w:space="0" w:color="auto"/>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b/>
                <w:color w:val="000000"/>
                <w:sz w:val="16"/>
                <w:szCs w:val="16"/>
                <w:lang w:eastAsia="es-ES_tradnl"/>
              </w:rPr>
            </w:pPr>
            <w:r w:rsidRPr="0093435D">
              <w:rPr>
                <w:rFonts w:ascii="Calibri" w:eastAsia="Times New Roman" w:hAnsi="Calibri" w:cs="Times New Roman"/>
                <w:b/>
                <w:color w:val="000000"/>
                <w:sz w:val="16"/>
                <w:szCs w:val="16"/>
                <w:lang w:eastAsia="es-ES_tradnl"/>
              </w:rPr>
              <w:t>species</w:t>
            </w:r>
          </w:p>
        </w:tc>
        <w:tc>
          <w:tcPr>
            <w:tcW w:w="894" w:type="dxa"/>
            <w:tcBorders>
              <w:top w:val="nil"/>
              <w:left w:val="nil"/>
              <w:bottom w:val="single" w:sz="4" w:space="0" w:color="auto"/>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b/>
                <w:color w:val="000000"/>
                <w:sz w:val="16"/>
                <w:szCs w:val="16"/>
                <w:lang w:eastAsia="es-ES_tradnl"/>
              </w:rPr>
            </w:pPr>
            <w:proofErr w:type="spellStart"/>
            <w:r w:rsidRPr="0093435D">
              <w:rPr>
                <w:rFonts w:ascii="Calibri" w:eastAsia="Times New Roman" w:hAnsi="Calibri" w:cs="Times New Roman"/>
                <w:b/>
                <w:color w:val="000000"/>
                <w:sz w:val="16"/>
                <w:szCs w:val="16"/>
                <w:lang w:eastAsia="es-ES_tradnl"/>
              </w:rPr>
              <w:t>sample_id</w:t>
            </w:r>
            <w:proofErr w:type="spellEnd"/>
          </w:p>
        </w:tc>
        <w:tc>
          <w:tcPr>
            <w:tcW w:w="3331" w:type="dxa"/>
            <w:tcBorders>
              <w:top w:val="nil"/>
              <w:left w:val="nil"/>
              <w:bottom w:val="single" w:sz="4" w:space="0" w:color="auto"/>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b/>
                <w:color w:val="000000"/>
                <w:sz w:val="16"/>
                <w:szCs w:val="16"/>
                <w:lang w:eastAsia="es-ES_tradnl"/>
              </w:rPr>
            </w:pPr>
            <w:r w:rsidRPr="0093435D">
              <w:rPr>
                <w:rFonts w:ascii="Calibri" w:eastAsia="Times New Roman" w:hAnsi="Calibri" w:cs="Times New Roman"/>
                <w:b/>
                <w:color w:val="000000"/>
                <w:sz w:val="16"/>
                <w:szCs w:val="16"/>
                <w:lang w:eastAsia="es-ES_tradnl"/>
              </w:rPr>
              <w:t>locality</w:t>
            </w:r>
          </w:p>
        </w:tc>
        <w:tc>
          <w:tcPr>
            <w:tcW w:w="796" w:type="dxa"/>
            <w:tcBorders>
              <w:top w:val="single" w:sz="4" w:space="0" w:color="auto"/>
              <w:left w:val="nil"/>
              <w:bottom w:val="single" w:sz="4" w:space="0" w:color="auto"/>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b/>
                <w:color w:val="000000"/>
                <w:sz w:val="16"/>
                <w:szCs w:val="16"/>
                <w:lang w:eastAsia="es-ES_tradnl"/>
              </w:rPr>
            </w:pPr>
            <w:r>
              <w:rPr>
                <w:rFonts w:ascii="Calibri" w:eastAsia="Times New Roman" w:hAnsi="Calibri" w:cs="Times New Roman"/>
                <w:b/>
                <w:color w:val="000000"/>
                <w:sz w:val="16"/>
                <w:szCs w:val="16"/>
                <w:lang w:eastAsia="es-ES_tradnl"/>
              </w:rPr>
              <w:t>individual</w:t>
            </w:r>
          </w:p>
        </w:tc>
        <w:tc>
          <w:tcPr>
            <w:tcW w:w="1047" w:type="dxa"/>
            <w:tcBorders>
              <w:top w:val="single" w:sz="4" w:space="0" w:color="auto"/>
              <w:left w:val="nil"/>
              <w:bottom w:val="single" w:sz="4" w:space="0" w:color="auto"/>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b/>
                <w:color w:val="000000"/>
                <w:sz w:val="16"/>
                <w:szCs w:val="16"/>
                <w:lang w:eastAsia="es-ES_tradnl"/>
              </w:rPr>
            </w:pPr>
            <w:r>
              <w:rPr>
                <w:rFonts w:ascii="Calibri" w:eastAsia="Times New Roman" w:hAnsi="Calibri" w:cs="Times New Roman"/>
                <w:b/>
                <w:color w:val="000000"/>
                <w:sz w:val="16"/>
                <w:szCs w:val="16"/>
                <w:lang w:eastAsia="es-ES_tradnl"/>
              </w:rPr>
              <w:t>m</w:t>
            </w:r>
            <w:r w:rsidRPr="0093435D">
              <w:rPr>
                <w:rFonts w:ascii="Calibri" w:eastAsia="Times New Roman" w:hAnsi="Calibri" w:cs="Times New Roman"/>
                <w:b/>
                <w:color w:val="000000"/>
                <w:sz w:val="16"/>
                <w:szCs w:val="16"/>
                <w:lang w:eastAsia="es-ES_tradnl"/>
              </w:rPr>
              <w:t>edian locality</w:t>
            </w:r>
          </w:p>
        </w:tc>
        <w:tc>
          <w:tcPr>
            <w:tcW w:w="796" w:type="dxa"/>
            <w:tcBorders>
              <w:top w:val="single" w:sz="4" w:space="0" w:color="auto"/>
              <w:left w:val="nil"/>
              <w:bottom w:val="single" w:sz="4" w:space="0" w:color="auto"/>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b/>
                <w:color w:val="000000"/>
                <w:sz w:val="16"/>
                <w:szCs w:val="16"/>
                <w:lang w:eastAsia="es-ES_tradnl"/>
              </w:rPr>
            </w:pPr>
            <w:r>
              <w:rPr>
                <w:rFonts w:ascii="Calibri" w:eastAsia="Times New Roman" w:hAnsi="Calibri" w:cs="Times New Roman"/>
                <w:b/>
                <w:color w:val="000000"/>
                <w:sz w:val="16"/>
                <w:szCs w:val="16"/>
                <w:lang w:eastAsia="es-ES_tradnl"/>
              </w:rPr>
              <w:t>individual</w:t>
            </w:r>
          </w:p>
        </w:tc>
        <w:tc>
          <w:tcPr>
            <w:tcW w:w="767" w:type="dxa"/>
            <w:tcBorders>
              <w:top w:val="single" w:sz="4" w:space="0" w:color="auto"/>
              <w:left w:val="nil"/>
              <w:bottom w:val="single" w:sz="4" w:space="0" w:color="auto"/>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b/>
                <w:color w:val="000000"/>
                <w:sz w:val="16"/>
                <w:szCs w:val="16"/>
                <w:lang w:eastAsia="es-ES_tradnl"/>
              </w:rPr>
            </w:pPr>
            <w:r>
              <w:rPr>
                <w:rFonts w:ascii="Calibri" w:eastAsia="Times New Roman" w:hAnsi="Calibri" w:cs="Times New Roman"/>
                <w:b/>
                <w:color w:val="000000"/>
                <w:sz w:val="16"/>
                <w:szCs w:val="16"/>
                <w:lang w:eastAsia="es-ES_tradnl"/>
              </w:rPr>
              <w:t>m</w:t>
            </w:r>
            <w:r w:rsidRPr="0093435D">
              <w:rPr>
                <w:rFonts w:ascii="Calibri" w:eastAsia="Times New Roman" w:hAnsi="Calibri" w:cs="Times New Roman"/>
                <w:b/>
                <w:color w:val="000000"/>
                <w:sz w:val="16"/>
                <w:szCs w:val="16"/>
                <w:lang w:eastAsia="es-ES_tradnl"/>
              </w:rPr>
              <w:t>edian locality</w:t>
            </w:r>
          </w:p>
        </w:tc>
      </w:tr>
      <w:tr w:rsidR="00BA08E5" w:rsidRPr="0093435D" w:rsidTr="009A1A7F">
        <w:trPr>
          <w:trHeight w:val="142"/>
          <w:jc w:val="center"/>
        </w:trPr>
        <w:tc>
          <w:tcPr>
            <w:tcW w:w="1020" w:type="dxa"/>
            <w:tcBorders>
              <w:top w:val="single" w:sz="4" w:space="0" w:color="auto"/>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single" w:sz="4" w:space="0" w:color="auto"/>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GVA7394</w:t>
            </w:r>
          </w:p>
        </w:tc>
        <w:tc>
          <w:tcPr>
            <w:tcW w:w="3331" w:type="dxa"/>
            <w:tcBorders>
              <w:top w:val="single" w:sz="4" w:space="0" w:color="auto"/>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Beira</w:t>
            </w:r>
          </w:p>
        </w:tc>
        <w:tc>
          <w:tcPr>
            <w:tcW w:w="796" w:type="dxa"/>
            <w:tcBorders>
              <w:top w:val="single" w:sz="4" w:space="0" w:color="auto"/>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1047" w:type="dxa"/>
            <w:tcBorders>
              <w:top w:val="single" w:sz="4" w:space="0" w:color="auto"/>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96" w:type="dxa"/>
            <w:tcBorders>
              <w:top w:val="single" w:sz="4" w:space="0" w:color="auto"/>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single" w:sz="4" w:space="0" w:color="auto"/>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GVA7395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Beira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GVA7396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Beira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GVA7392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Beira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GVA7393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Beira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MNCN8932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Beira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IMS4067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Boceguillas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0.94</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IMS4068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Boceguillas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IMS4064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Boceguillas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IMS4065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Boceguillas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1.03</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IMS4066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Boceguillas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IMS4158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Buenache</w:t>
            </w:r>
            <w:proofErr w:type="spellEnd"/>
            <w:r w:rsidRPr="0093435D">
              <w:rPr>
                <w:rFonts w:ascii="Calibri" w:eastAsia="Times New Roman" w:hAnsi="Calibri" w:cs="Times New Roman"/>
                <w:color w:val="000000"/>
                <w:sz w:val="16"/>
                <w:szCs w:val="16"/>
                <w:lang w:eastAsia="es-ES_tradnl"/>
              </w:rPr>
              <w:t xml:space="preserve"> de la Sierra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IMS4163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Buenache</w:t>
            </w:r>
            <w:proofErr w:type="spellEnd"/>
            <w:r w:rsidRPr="0093435D">
              <w:rPr>
                <w:rFonts w:ascii="Calibri" w:eastAsia="Times New Roman" w:hAnsi="Calibri" w:cs="Times New Roman"/>
                <w:color w:val="000000"/>
                <w:sz w:val="16"/>
                <w:szCs w:val="16"/>
                <w:lang w:eastAsia="es-ES_tradnl"/>
              </w:rPr>
              <w:t xml:space="preserve"> de la Sierra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0.64</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IMS4164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Buenache</w:t>
            </w:r>
            <w:proofErr w:type="spellEnd"/>
            <w:r w:rsidRPr="0093435D">
              <w:rPr>
                <w:rFonts w:ascii="Calibri" w:eastAsia="Times New Roman" w:hAnsi="Calibri" w:cs="Times New Roman"/>
                <w:color w:val="000000"/>
                <w:sz w:val="16"/>
                <w:szCs w:val="16"/>
                <w:lang w:eastAsia="es-ES_tradnl"/>
              </w:rPr>
              <w:t xml:space="preserve"> de la Sierra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IMS4165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Buenache</w:t>
            </w:r>
            <w:proofErr w:type="spellEnd"/>
            <w:r w:rsidRPr="0093435D">
              <w:rPr>
                <w:rFonts w:ascii="Calibri" w:eastAsia="Times New Roman" w:hAnsi="Calibri" w:cs="Times New Roman"/>
                <w:color w:val="000000"/>
                <w:sz w:val="16"/>
                <w:szCs w:val="16"/>
                <w:lang w:eastAsia="es-ES_tradnl"/>
              </w:rPr>
              <w:t xml:space="preserve"> de la Sierra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IMS4166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Buenache</w:t>
            </w:r>
            <w:proofErr w:type="spellEnd"/>
            <w:r w:rsidRPr="0093435D">
              <w:rPr>
                <w:rFonts w:ascii="Calibri" w:eastAsia="Times New Roman" w:hAnsi="Calibri" w:cs="Times New Roman"/>
                <w:color w:val="000000"/>
                <w:sz w:val="16"/>
                <w:szCs w:val="16"/>
                <w:lang w:eastAsia="es-ES_tradnl"/>
              </w:rPr>
              <w:t xml:space="preserve"> de la Sierra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IMS4157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Buenache</w:t>
            </w:r>
            <w:proofErr w:type="spellEnd"/>
            <w:r w:rsidRPr="0093435D">
              <w:rPr>
                <w:rFonts w:ascii="Calibri" w:eastAsia="Times New Roman" w:hAnsi="Calibri" w:cs="Times New Roman"/>
                <w:color w:val="000000"/>
                <w:sz w:val="16"/>
                <w:szCs w:val="16"/>
                <w:lang w:eastAsia="es-ES_tradnl"/>
              </w:rPr>
              <w:t xml:space="preserve"> de la Sierra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IMS4159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Buenache</w:t>
            </w:r>
            <w:proofErr w:type="spellEnd"/>
            <w:r w:rsidRPr="0093435D">
              <w:rPr>
                <w:rFonts w:ascii="Calibri" w:eastAsia="Times New Roman" w:hAnsi="Calibri" w:cs="Times New Roman"/>
                <w:color w:val="000000"/>
                <w:sz w:val="16"/>
                <w:szCs w:val="16"/>
                <w:lang w:eastAsia="es-ES_tradnl"/>
              </w:rPr>
              <w:t xml:space="preserve"> de la Sierra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HaT3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Candeleda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1.14</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HaMj1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Cernégula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IMS4205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Codesal</w:t>
            </w:r>
            <w:proofErr w:type="spellEnd"/>
            <w:r w:rsidRPr="0093435D">
              <w:rPr>
                <w:rFonts w:ascii="Calibri" w:eastAsia="Times New Roman" w:hAnsi="Calibri" w:cs="Times New Roman"/>
                <w:color w:val="000000"/>
                <w:sz w:val="16"/>
                <w:szCs w:val="16"/>
                <w:lang w:eastAsia="es-ES_tradnl"/>
              </w:rPr>
              <w:t xml:space="preserve"> - </w:t>
            </w:r>
            <w:proofErr w:type="spellStart"/>
            <w:r w:rsidRPr="0093435D">
              <w:rPr>
                <w:rFonts w:ascii="Calibri" w:eastAsia="Times New Roman" w:hAnsi="Calibri" w:cs="Times New Roman"/>
                <w:color w:val="000000"/>
                <w:sz w:val="16"/>
                <w:szCs w:val="16"/>
                <w:lang w:eastAsia="es-ES_tradnl"/>
              </w:rPr>
              <w:t>Ferreras</w:t>
            </w:r>
            <w:proofErr w:type="spellEnd"/>
            <w:r w:rsidRPr="0093435D">
              <w:rPr>
                <w:rFonts w:ascii="Calibri" w:eastAsia="Times New Roman" w:hAnsi="Calibri" w:cs="Times New Roman"/>
                <w:color w:val="000000"/>
                <w:sz w:val="16"/>
                <w:szCs w:val="16"/>
                <w:lang w:eastAsia="es-ES_tradnl"/>
              </w:rPr>
              <w:t xml:space="preserve"> de Arriba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IMS4207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Codesal</w:t>
            </w:r>
            <w:proofErr w:type="spellEnd"/>
            <w:r w:rsidRPr="0093435D">
              <w:rPr>
                <w:rFonts w:ascii="Calibri" w:eastAsia="Times New Roman" w:hAnsi="Calibri" w:cs="Times New Roman"/>
                <w:color w:val="000000"/>
                <w:sz w:val="16"/>
                <w:szCs w:val="16"/>
                <w:lang w:eastAsia="es-ES_tradnl"/>
              </w:rPr>
              <w:t xml:space="preserve"> - </w:t>
            </w:r>
            <w:proofErr w:type="spellStart"/>
            <w:r w:rsidRPr="0093435D">
              <w:rPr>
                <w:rFonts w:ascii="Calibri" w:eastAsia="Times New Roman" w:hAnsi="Calibri" w:cs="Times New Roman"/>
                <w:color w:val="000000"/>
                <w:sz w:val="16"/>
                <w:szCs w:val="16"/>
                <w:lang w:eastAsia="es-ES_tradnl"/>
              </w:rPr>
              <w:t>Ferreras</w:t>
            </w:r>
            <w:proofErr w:type="spellEnd"/>
            <w:r w:rsidRPr="0093435D">
              <w:rPr>
                <w:rFonts w:ascii="Calibri" w:eastAsia="Times New Roman" w:hAnsi="Calibri" w:cs="Times New Roman"/>
                <w:color w:val="000000"/>
                <w:sz w:val="16"/>
                <w:szCs w:val="16"/>
                <w:lang w:eastAsia="es-ES_tradnl"/>
              </w:rPr>
              <w:t xml:space="preserve"> de Arriba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IMS4214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Codesal</w:t>
            </w:r>
            <w:proofErr w:type="spellEnd"/>
            <w:r w:rsidRPr="0093435D">
              <w:rPr>
                <w:rFonts w:ascii="Calibri" w:eastAsia="Times New Roman" w:hAnsi="Calibri" w:cs="Times New Roman"/>
                <w:color w:val="000000"/>
                <w:sz w:val="16"/>
                <w:szCs w:val="16"/>
                <w:lang w:eastAsia="es-ES_tradnl"/>
              </w:rPr>
              <w:t xml:space="preserve"> - </w:t>
            </w:r>
            <w:proofErr w:type="spellStart"/>
            <w:r w:rsidRPr="0093435D">
              <w:rPr>
                <w:rFonts w:ascii="Calibri" w:eastAsia="Times New Roman" w:hAnsi="Calibri" w:cs="Times New Roman"/>
                <w:color w:val="000000"/>
                <w:sz w:val="16"/>
                <w:szCs w:val="16"/>
                <w:lang w:eastAsia="es-ES_tradnl"/>
              </w:rPr>
              <w:t>Ferreras</w:t>
            </w:r>
            <w:proofErr w:type="spellEnd"/>
            <w:r w:rsidRPr="0093435D">
              <w:rPr>
                <w:rFonts w:ascii="Calibri" w:eastAsia="Times New Roman" w:hAnsi="Calibri" w:cs="Times New Roman"/>
                <w:color w:val="000000"/>
                <w:sz w:val="16"/>
                <w:szCs w:val="16"/>
                <w:lang w:eastAsia="es-ES_tradnl"/>
              </w:rPr>
              <w:t xml:space="preserve"> de Arriba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IMS4215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Codesal</w:t>
            </w:r>
            <w:proofErr w:type="spellEnd"/>
            <w:r w:rsidRPr="0093435D">
              <w:rPr>
                <w:rFonts w:ascii="Calibri" w:eastAsia="Times New Roman" w:hAnsi="Calibri" w:cs="Times New Roman"/>
                <w:color w:val="000000"/>
                <w:sz w:val="16"/>
                <w:szCs w:val="16"/>
                <w:lang w:eastAsia="es-ES_tradnl"/>
              </w:rPr>
              <w:t xml:space="preserve"> - </w:t>
            </w:r>
            <w:proofErr w:type="spellStart"/>
            <w:r w:rsidRPr="0093435D">
              <w:rPr>
                <w:rFonts w:ascii="Calibri" w:eastAsia="Times New Roman" w:hAnsi="Calibri" w:cs="Times New Roman"/>
                <w:color w:val="000000"/>
                <w:sz w:val="16"/>
                <w:szCs w:val="16"/>
                <w:lang w:eastAsia="es-ES_tradnl"/>
              </w:rPr>
              <w:t>Ferreras</w:t>
            </w:r>
            <w:proofErr w:type="spellEnd"/>
            <w:r w:rsidRPr="0093435D">
              <w:rPr>
                <w:rFonts w:ascii="Calibri" w:eastAsia="Times New Roman" w:hAnsi="Calibri" w:cs="Times New Roman"/>
                <w:color w:val="000000"/>
                <w:sz w:val="16"/>
                <w:szCs w:val="16"/>
                <w:lang w:eastAsia="es-ES_tradnl"/>
              </w:rPr>
              <w:t xml:space="preserve"> de Arriba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IMS4216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Codesal</w:t>
            </w:r>
            <w:proofErr w:type="spellEnd"/>
            <w:r w:rsidRPr="0093435D">
              <w:rPr>
                <w:rFonts w:ascii="Calibri" w:eastAsia="Times New Roman" w:hAnsi="Calibri" w:cs="Times New Roman"/>
                <w:color w:val="000000"/>
                <w:sz w:val="16"/>
                <w:szCs w:val="16"/>
                <w:lang w:eastAsia="es-ES_tradnl"/>
              </w:rPr>
              <w:t xml:space="preserve"> - </w:t>
            </w:r>
            <w:proofErr w:type="spellStart"/>
            <w:r w:rsidRPr="0093435D">
              <w:rPr>
                <w:rFonts w:ascii="Calibri" w:eastAsia="Times New Roman" w:hAnsi="Calibri" w:cs="Times New Roman"/>
                <w:color w:val="000000"/>
                <w:sz w:val="16"/>
                <w:szCs w:val="16"/>
                <w:lang w:eastAsia="es-ES_tradnl"/>
              </w:rPr>
              <w:t>Ferreras</w:t>
            </w:r>
            <w:proofErr w:type="spellEnd"/>
            <w:r w:rsidRPr="0093435D">
              <w:rPr>
                <w:rFonts w:ascii="Calibri" w:eastAsia="Times New Roman" w:hAnsi="Calibri" w:cs="Times New Roman"/>
                <w:color w:val="000000"/>
                <w:sz w:val="16"/>
                <w:szCs w:val="16"/>
                <w:lang w:eastAsia="es-ES_tradnl"/>
              </w:rPr>
              <w:t xml:space="preserve"> de Arriba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IMS4264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Codesal</w:t>
            </w:r>
            <w:proofErr w:type="spellEnd"/>
            <w:r w:rsidRPr="0093435D">
              <w:rPr>
                <w:rFonts w:ascii="Calibri" w:eastAsia="Times New Roman" w:hAnsi="Calibri" w:cs="Times New Roman"/>
                <w:color w:val="000000"/>
                <w:sz w:val="16"/>
                <w:szCs w:val="16"/>
                <w:lang w:eastAsia="es-ES_tradnl"/>
              </w:rPr>
              <w:t xml:space="preserve"> - </w:t>
            </w:r>
            <w:proofErr w:type="spellStart"/>
            <w:r w:rsidRPr="0093435D">
              <w:rPr>
                <w:rFonts w:ascii="Calibri" w:eastAsia="Times New Roman" w:hAnsi="Calibri" w:cs="Times New Roman"/>
                <w:color w:val="000000"/>
                <w:sz w:val="16"/>
                <w:szCs w:val="16"/>
                <w:lang w:eastAsia="es-ES_tradnl"/>
              </w:rPr>
              <w:t>Ferreras</w:t>
            </w:r>
            <w:proofErr w:type="spellEnd"/>
            <w:r w:rsidRPr="0093435D">
              <w:rPr>
                <w:rFonts w:ascii="Calibri" w:eastAsia="Times New Roman" w:hAnsi="Calibri" w:cs="Times New Roman"/>
                <w:color w:val="000000"/>
                <w:sz w:val="16"/>
                <w:szCs w:val="16"/>
                <w:lang w:eastAsia="es-ES_tradnl"/>
              </w:rPr>
              <w:t xml:space="preserve"> de Arriba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IMS4265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Codesal</w:t>
            </w:r>
            <w:proofErr w:type="spellEnd"/>
            <w:r w:rsidRPr="0093435D">
              <w:rPr>
                <w:rFonts w:ascii="Calibri" w:eastAsia="Times New Roman" w:hAnsi="Calibri" w:cs="Times New Roman"/>
                <w:color w:val="000000"/>
                <w:sz w:val="16"/>
                <w:szCs w:val="16"/>
                <w:lang w:eastAsia="es-ES_tradnl"/>
              </w:rPr>
              <w:t xml:space="preserve"> - </w:t>
            </w:r>
            <w:proofErr w:type="spellStart"/>
            <w:r w:rsidRPr="0093435D">
              <w:rPr>
                <w:rFonts w:ascii="Calibri" w:eastAsia="Times New Roman" w:hAnsi="Calibri" w:cs="Times New Roman"/>
                <w:color w:val="000000"/>
                <w:sz w:val="16"/>
                <w:szCs w:val="16"/>
                <w:lang w:eastAsia="es-ES_tradnl"/>
              </w:rPr>
              <w:t>Ferreras</w:t>
            </w:r>
            <w:proofErr w:type="spellEnd"/>
            <w:r w:rsidRPr="0093435D">
              <w:rPr>
                <w:rFonts w:ascii="Calibri" w:eastAsia="Times New Roman" w:hAnsi="Calibri" w:cs="Times New Roman"/>
                <w:color w:val="000000"/>
                <w:sz w:val="16"/>
                <w:szCs w:val="16"/>
                <w:lang w:eastAsia="es-ES_tradnl"/>
              </w:rPr>
              <w:t xml:space="preserve"> de Arriba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IMS4267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Codesal</w:t>
            </w:r>
            <w:proofErr w:type="spellEnd"/>
            <w:r w:rsidRPr="0093435D">
              <w:rPr>
                <w:rFonts w:ascii="Calibri" w:eastAsia="Times New Roman" w:hAnsi="Calibri" w:cs="Times New Roman"/>
                <w:color w:val="000000"/>
                <w:sz w:val="16"/>
                <w:szCs w:val="16"/>
                <w:lang w:eastAsia="es-ES_tradnl"/>
              </w:rPr>
              <w:t xml:space="preserve"> - </w:t>
            </w:r>
            <w:proofErr w:type="spellStart"/>
            <w:r w:rsidRPr="0093435D">
              <w:rPr>
                <w:rFonts w:ascii="Calibri" w:eastAsia="Times New Roman" w:hAnsi="Calibri" w:cs="Times New Roman"/>
                <w:color w:val="000000"/>
                <w:sz w:val="16"/>
                <w:szCs w:val="16"/>
                <w:lang w:eastAsia="es-ES_tradnl"/>
              </w:rPr>
              <w:t>Ferreras</w:t>
            </w:r>
            <w:proofErr w:type="spellEnd"/>
            <w:r w:rsidRPr="0093435D">
              <w:rPr>
                <w:rFonts w:ascii="Calibri" w:eastAsia="Times New Roman" w:hAnsi="Calibri" w:cs="Times New Roman"/>
                <w:color w:val="000000"/>
                <w:sz w:val="16"/>
                <w:szCs w:val="16"/>
                <w:lang w:eastAsia="es-ES_tradnl"/>
              </w:rPr>
              <w:t xml:space="preserve"> de Arriba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IMS4690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Cuchía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IMS4691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Cuchía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IMS4692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Cuchía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0.61</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IMS4693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Cuchía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IMS4694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Cuchía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0.27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0.66</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IMS4695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Cuchía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IMS4696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Cuchía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IMS4697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Cuchía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IMS4698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Cuchía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0.46</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HaGa2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Embalse</w:t>
            </w:r>
            <w:proofErr w:type="spellEnd"/>
            <w:r w:rsidRPr="0093435D">
              <w:rPr>
                <w:rFonts w:ascii="Calibri" w:eastAsia="Times New Roman" w:hAnsi="Calibri" w:cs="Times New Roman"/>
                <w:color w:val="000000"/>
                <w:sz w:val="16"/>
                <w:szCs w:val="16"/>
                <w:lang w:eastAsia="es-ES_tradnl"/>
              </w:rPr>
              <w:t xml:space="preserve"> de </w:t>
            </w:r>
            <w:proofErr w:type="spellStart"/>
            <w:r w:rsidRPr="0093435D">
              <w:rPr>
                <w:rFonts w:ascii="Calibri" w:eastAsia="Times New Roman" w:hAnsi="Calibri" w:cs="Times New Roman"/>
                <w:color w:val="000000"/>
                <w:sz w:val="16"/>
                <w:szCs w:val="16"/>
                <w:lang w:eastAsia="es-ES_tradnl"/>
              </w:rPr>
              <w:t>Cecebre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1.14</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HaGa1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Embalse</w:t>
            </w:r>
            <w:proofErr w:type="spellEnd"/>
            <w:r w:rsidRPr="0093435D">
              <w:rPr>
                <w:rFonts w:ascii="Calibri" w:eastAsia="Times New Roman" w:hAnsi="Calibri" w:cs="Times New Roman"/>
                <w:color w:val="000000"/>
                <w:sz w:val="16"/>
                <w:szCs w:val="16"/>
                <w:lang w:eastAsia="es-ES_tradnl"/>
              </w:rPr>
              <w:t xml:space="preserve"> de </w:t>
            </w:r>
            <w:proofErr w:type="spellStart"/>
            <w:r w:rsidRPr="0093435D">
              <w:rPr>
                <w:rFonts w:ascii="Calibri" w:eastAsia="Times New Roman" w:hAnsi="Calibri" w:cs="Times New Roman"/>
                <w:color w:val="000000"/>
                <w:sz w:val="16"/>
                <w:szCs w:val="16"/>
                <w:lang w:eastAsia="es-ES_tradnl"/>
              </w:rPr>
              <w:t>Cecebre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1.14</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IMS3550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Ginzo de </w:t>
            </w:r>
            <w:proofErr w:type="spellStart"/>
            <w:r w:rsidRPr="0093435D">
              <w:rPr>
                <w:rFonts w:ascii="Calibri" w:eastAsia="Times New Roman" w:hAnsi="Calibri" w:cs="Times New Roman"/>
                <w:color w:val="000000"/>
                <w:sz w:val="16"/>
                <w:szCs w:val="16"/>
                <w:lang w:eastAsia="es-ES_tradnl"/>
              </w:rPr>
              <w:t>Limia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IMS3551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Ginzo de </w:t>
            </w:r>
            <w:proofErr w:type="spellStart"/>
            <w:r w:rsidRPr="0093435D">
              <w:rPr>
                <w:rFonts w:ascii="Calibri" w:eastAsia="Times New Roman" w:hAnsi="Calibri" w:cs="Times New Roman"/>
                <w:color w:val="000000"/>
                <w:sz w:val="16"/>
                <w:szCs w:val="16"/>
                <w:lang w:eastAsia="es-ES_tradnl"/>
              </w:rPr>
              <w:t>Limia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IMS3554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Ginzo de </w:t>
            </w:r>
            <w:proofErr w:type="spellStart"/>
            <w:r w:rsidRPr="0093435D">
              <w:rPr>
                <w:rFonts w:ascii="Calibri" w:eastAsia="Times New Roman" w:hAnsi="Calibri" w:cs="Times New Roman"/>
                <w:color w:val="000000"/>
                <w:sz w:val="16"/>
                <w:szCs w:val="16"/>
                <w:lang w:eastAsia="es-ES_tradnl"/>
              </w:rPr>
              <w:t>Limia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IMS3549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Ginzo de </w:t>
            </w:r>
            <w:proofErr w:type="spellStart"/>
            <w:r w:rsidRPr="0093435D">
              <w:rPr>
                <w:rFonts w:ascii="Calibri" w:eastAsia="Times New Roman" w:hAnsi="Calibri" w:cs="Times New Roman"/>
                <w:color w:val="000000"/>
                <w:sz w:val="16"/>
                <w:szCs w:val="16"/>
                <w:lang w:eastAsia="es-ES_tradnl"/>
              </w:rPr>
              <w:t>Limia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lastRenderedPageBreak/>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IMS1448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Lavariz</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1.97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IMS1449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Lavariz</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IMS1450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Lavariz</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IMS1451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Lavariz</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IMS1452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Lavariz</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IMS4184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Longueira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IMS4177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Longueira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IMS4180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Longueira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IMS4182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Longueira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1.44</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IMS4183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Longueira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IMS4178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Longueira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IMS4179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Longueira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IMS4185*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Longueira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IMS3536B</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Monforte de </w:t>
            </w:r>
            <w:proofErr w:type="spellStart"/>
            <w:r w:rsidRPr="0093435D">
              <w:rPr>
                <w:rFonts w:ascii="Calibri" w:eastAsia="Times New Roman" w:hAnsi="Calibri" w:cs="Times New Roman"/>
                <w:color w:val="000000"/>
                <w:sz w:val="16"/>
                <w:szCs w:val="16"/>
                <w:lang w:eastAsia="es-ES_tradnl"/>
              </w:rPr>
              <w:t>Lemos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IMS3534B</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Monforte de </w:t>
            </w:r>
            <w:proofErr w:type="spellStart"/>
            <w:r w:rsidRPr="0093435D">
              <w:rPr>
                <w:rFonts w:ascii="Calibri" w:eastAsia="Times New Roman" w:hAnsi="Calibri" w:cs="Times New Roman"/>
                <w:color w:val="000000"/>
                <w:sz w:val="16"/>
                <w:szCs w:val="16"/>
                <w:lang w:eastAsia="es-ES_tradnl"/>
              </w:rPr>
              <w:t>Lemos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IMS3535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Monforte de </w:t>
            </w:r>
            <w:proofErr w:type="spellStart"/>
            <w:r w:rsidRPr="0093435D">
              <w:rPr>
                <w:rFonts w:ascii="Calibri" w:eastAsia="Times New Roman" w:hAnsi="Calibri" w:cs="Times New Roman"/>
                <w:color w:val="000000"/>
                <w:sz w:val="16"/>
                <w:szCs w:val="16"/>
                <w:lang w:eastAsia="es-ES_tradnl"/>
              </w:rPr>
              <w:t>Lemos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1.51</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IMS3537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Monforte de </w:t>
            </w:r>
            <w:proofErr w:type="spellStart"/>
            <w:r w:rsidRPr="0093435D">
              <w:rPr>
                <w:rFonts w:ascii="Calibri" w:eastAsia="Times New Roman" w:hAnsi="Calibri" w:cs="Times New Roman"/>
                <w:color w:val="000000"/>
                <w:sz w:val="16"/>
                <w:szCs w:val="16"/>
                <w:lang w:eastAsia="es-ES_tradnl"/>
              </w:rPr>
              <w:t>Lemos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IMS2167</w:t>
            </w:r>
          </w:p>
        </w:tc>
        <w:tc>
          <w:tcPr>
            <w:tcW w:w="3331" w:type="dxa"/>
            <w:tcBorders>
              <w:top w:val="nil"/>
              <w:left w:val="nil"/>
              <w:bottom w:val="nil"/>
              <w:right w:val="nil"/>
            </w:tcBorders>
            <w:shd w:val="clear" w:color="auto" w:fill="auto"/>
            <w:noWrap/>
            <w:vAlign w:val="bottom"/>
            <w:hideMark/>
          </w:tcPr>
          <w:p w:rsidR="00BA08E5" w:rsidRPr="009A1A7F" w:rsidRDefault="00BA08E5" w:rsidP="009A1A7F">
            <w:pPr>
              <w:rPr>
                <w:rFonts w:ascii="Calibri" w:eastAsia="Times New Roman" w:hAnsi="Calibri" w:cs="Times New Roman"/>
                <w:color w:val="000000"/>
                <w:sz w:val="16"/>
                <w:szCs w:val="16"/>
                <w:lang w:val="es-ES" w:eastAsia="es-ES_tradnl"/>
              </w:rPr>
            </w:pPr>
            <w:r w:rsidRPr="009A1A7F">
              <w:rPr>
                <w:rFonts w:ascii="Calibri" w:eastAsia="Times New Roman" w:hAnsi="Calibri" w:cs="Times New Roman"/>
                <w:color w:val="000000"/>
                <w:sz w:val="16"/>
                <w:szCs w:val="16"/>
                <w:lang w:val="es-ES" w:eastAsia="es-ES_tradnl"/>
              </w:rPr>
              <w:t xml:space="preserve">Navas de </w:t>
            </w:r>
            <w:proofErr w:type="spellStart"/>
            <w:r w:rsidRPr="009A1A7F">
              <w:rPr>
                <w:rFonts w:ascii="Calibri" w:eastAsia="Times New Roman" w:hAnsi="Calibri" w:cs="Times New Roman"/>
                <w:color w:val="000000"/>
                <w:sz w:val="16"/>
                <w:szCs w:val="16"/>
                <w:lang w:val="es-ES" w:eastAsia="es-ES_tradnl"/>
              </w:rPr>
              <w:t>Estena</w:t>
            </w:r>
            <w:proofErr w:type="spellEnd"/>
            <w:r w:rsidRPr="009A1A7F">
              <w:rPr>
                <w:rFonts w:ascii="Calibri" w:eastAsia="Times New Roman" w:hAnsi="Calibri" w:cs="Times New Roman"/>
                <w:color w:val="000000"/>
                <w:sz w:val="16"/>
                <w:szCs w:val="16"/>
                <w:lang w:val="es-ES" w:eastAsia="es-ES_tradnl"/>
              </w:rPr>
              <w:t xml:space="preserve"> - Baños Robledillo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IMS2170</w:t>
            </w:r>
          </w:p>
        </w:tc>
        <w:tc>
          <w:tcPr>
            <w:tcW w:w="3331" w:type="dxa"/>
            <w:tcBorders>
              <w:top w:val="nil"/>
              <w:left w:val="nil"/>
              <w:bottom w:val="nil"/>
              <w:right w:val="nil"/>
            </w:tcBorders>
            <w:shd w:val="clear" w:color="auto" w:fill="auto"/>
            <w:noWrap/>
            <w:vAlign w:val="bottom"/>
            <w:hideMark/>
          </w:tcPr>
          <w:p w:rsidR="00BA08E5" w:rsidRPr="009A1A7F" w:rsidRDefault="00BA08E5" w:rsidP="009A1A7F">
            <w:pPr>
              <w:rPr>
                <w:rFonts w:ascii="Calibri" w:eastAsia="Times New Roman" w:hAnsi="Calibri" w:cs="Times New Roman"/>
                <w:color w:val="000000"/>
                <w:sz w:val="16"/>
                <w:szCs w:val="16"/>
                <w:lang w:val="es-ES" w:eastAsia="es-ES_tradnl"/>
              </w:rPr>
            </w:pPr>
            <w:r w:rsidRPr="009A1A7F">
              <w:rPr>
                <w:rFonts w:ascii="Calibri" w:eastAsia="Times New Roman" w:hAnsi="Calibri" w:cs="Times New Roman"/>
                <w:color w:val="000000"/>
                <w:sz w:val="16"/>
                <w:szCs w:val="16"/>
                <w:lang w:val="es-ES" w:eastAsia="es-ES_tradnl"/>
              </w:rPr>
              <w:t xml:space="preserve">Navas de </w:t>
            </w:r>
            <w:proofErr w:type="spellStart"/>
            <w:r w:rsidRPr="009A1A7F">
              <w:rPr>
                <w:rFonts w:ascii="Calibri" w:eastAsia="Times New Roman" w:hAnsi="Calibri" w:cs="Times New Roman"/>
                <w:color w:val="000000"/>
                <w:sz w:val="16"/>
                <w:szCs w:val="16"/>
                <w:lang w:val="es-ES" w:eastAsia="es-ES_tradnl"/>
              </w:rPr>
              <w:t>Estena</w:t>
            </w:r>
            <w:proofErr w:type="spellEnd"/>
            <w:r w:rsidRPr="009A1A7F">
              <w:rPr>
                <w:rFonts w:ascii="Calibri" w:eastAsia="Times New Roman" w:hAnsi="Calibri" w:cs="Times New Roman"/>
                <w:color w:val="000000"/>
                <w:sz w:val="16"/>
                <w:szCs w:val="16"/>
                <w:lang w:val="es-ES" w:eastAsia="es-ES_tradnl"/>
              </w:rPr>
              <w:t xml:space="preserve"> - Baños Robledillo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IMS2171</w:t>
            </w:r>
          </w:p>
        </w:tc>
        <w:tc>
          <w:tcPr>
            <w:tcW w:w="3331" w:type="dxa"/>
            <w:tcBorders>
              <w:top w:val="nil"/>
              <w:left w:val="nil"/>
              <w:bottom w:val="nil"/>
              <w:right w:val="nil"/>
            </w:tcBorders>
            <w:shd w:val="clear" w:color="auto" w:fill="auto"/>
            <w:noWrap/>
            <w:vAlign w:val="bottom"/>
            <w:hideMark/>
          </w:tcPr>
          <w:p w:rsidR="00BA08E5" w:rsidRPr="009A1A7F" w:rsidRDefault="00BA08E5" w:rsidP="009A1A7F">
            <w:pPr>
              <w:rPr>
                <w:rFonts w:ascii="Calibri" w:eastAsia="Times New Roman" w:hAnsi="Calibri" w:cs="Times New Roman"/>
                <w:color w:val="000000"/>
                <w:sz w:val="16"/>
                <w:szCs w:val="16"/>
                <w:lang w:val="es-ES" w:eastAsia="es-ES_tradnl"/>
              </w:rPr>
            </w:pPr>
            <w:r w:rsidRPr="009A1A7F">
              <w:rPr>
                <w:rFonts w:ascii="Calibri" w:eastAsia="Times New Roman" w:hAnsi="Calibri" w:cs="Times New Roman"/>
                <w:color w:val="000000"/>
                <w:sz w:val="16"/>
                <w:szCs w:val="16"/>
                <w:lang w:val="es-ES" w:eastAsia="es-ES_tradnl"/>
              </w:rPr>
              <w:t xml:space="preserve">Navas de </w:t>
            </w:r>
            <w:proofErr w:type="spellStart"/>
            <w:r w:rsidRPr="009A1A7F">
              <w:rPr>
                <w:rFonts w:ascii="Calibri" w:eastAsia="Times New Roman" w:hAnsi="Calibri" w:cs="Times New Roman"/>
                <w:color w:val="000000"/>
                <w:sz w:val="16"/>
                <w:szCs w:val="16"/>
                <w:lang w:val="es-ES" w:eastAsia="es-ES_tradnl"/>
              </w:rPr>
              <w:t>Estena</w:t>
            </w:r>
            <w:proofErr w:type="spellEnd"/>
            <w:r w:rsidRPr="009A1A7F">
              <w:rPr>
                <w:rFonts w:ascii="Calibri" w:eastAsia="Times New Roman" w:hAnsi="Calibri" w:cs="Times New Roman"/>
                <w:color w:val="000000"/>
                <w:sz w:val="16"/>
                <w:szCs w:val="16"/>
                <w:lang w:val="es-ES" w:eastAsia="es-ES_tradnl"/>
              </w:rPr>
              <w:t xml:space="preserve"> - Baños Robledillo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IMS2166</w:t>
            </w:r>
          </w:p>
        </w:tc>
        <w:tc>
          <w:tcPr>
            <w:tcW w:w="3331" w:type="dxa"/>
            <w:tcBorders>
              <w:top w:val="nil"/>
              <w:left w:val="nil"/>
              <w:bottom w:val="nil"/>
              <w:right w:val="nil"/>
            </w:tcBorders>
            <w:shd w:val="clear" w:color="auto" w:fill="auto"/>
            <w:noWrap/>
            <w:vAlign w:val="bottom"/>
            <w:hideMark/>
          </w:tcPr>
          <w:p w:rsidR="00BA08E5" w:rsidRPr="009A1A7F" w:rsidRDefault="00BA08E5" w:rsidP="009A1A7F">
            <w:pPr>
              <w:rPr>
                <w:rFonts w:ascii="Calibri" w:eastAsia="Times New Roman" w:hAnsi="Calibri" w:cs="Times New Roman"/>
                <w:color w:val="000000"/>
                <w:sz w:val="16"/>
                <w:szCs w:val="16"/>
                <w:lang w:val="es-ES" w:eastAsia="es-ES_tradnl"/>
              </w:rPr>
            </w:pPr>
            <w:r w:rsidRPr="009A1A7F">
              <w:rPr>
                <w:rFonts w:ascii="Calibri" w:eastAsia="Times New Roman" w:hAnsi="Calibri" w:cs="Times New Roman"/>
                <w:color w:val="000000"/>
                <w:sz w:val="16"/>
                <w:szCs w:val="16"/>
                <w:lang w:val="es-ES" w:eastAsia="es-ES_tradnl"/>
              </w:rPr>
              <w:t xml:space="preserve">Navas de </w:t>
            </w:r>
            <w:proofErr w:type="spellStart"/>
            <w:r w:rsidRPr="009A1A7F">
              <w:rPr>
                <w:rFonts w:ascii="Calibri" w:eastAsia="Times New Roman" w:hAnsi="Calibri" w:cs="Times New Roman"/>
                <w:color w:val="000000"/>
                <w:sz w:val="16"/>
                <w:szCs w:val="16"/>
                <w:lang w:val="es-ES" w:eastAsia="es-ES_tradnl"/>
              </w:rPr>
              <w:t>Estena</w:t>
            </w:r>
            <w:proofErr w:type="spellEnd"/>
            <w:r w:rsidRPr="009A1A7F">
              <w:rPr>
                <w:rFonts w:ascii="Calibri" w:eastAsia="Times New Roman" w:hAnsi="Calibri" w:cs="Times New Roman"/>
                <w:color w:val="000000"/>
                <w:sz w:val="16"/>
                <w:szCs w:val="16"/>
                <w:lang w:val="es-ES" w:eastAsia="es-ES_tradnl"/>
              </w:rPr>
              <w:t xml:space="preserve"> - Baños Robledillo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1.92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IMS2168</w:t>
            </w:r>
          </w:p>
        </w:tc>
        <w:tc>
          <w:tcPr>
            <w:tcW w:w="3331" w:type="dxa"/>
            <w:tcBorders>
              <w:top w:val="nil"/>
              <w:left w:val="nil"/>
              <w:bottom w:val="nil"/>
              <w:right w:val="nil"/>
            </w:tcBorders>
            <w:shd w:val="clear" w:color="auto" w:fill="auto"/>
            <w:noWrap/>
            <w:vAlign w:val="bottom"/>
            <w:hideMark/>
          </w:tcPr>
          <w:p w:rsidR="00BA08E5" w:rsidRPr="009A1A7F" w:rsidRDefault="00BA08E5" w:rsidP="009A1A7F">
            <w:pPr>
              <w:rPr>
                <w:rFonts w:ascii="Calibri" w:eastAsia="Times New Roman" w:hAnsi="Calibri" w:cs="Times New Roman"/>
                <w:color w:val="000000"/>
                <w:sz w:val="16"/>
                <w:szCs w:val="16"/>
                <w:lang w:val="es-ES" w:eastAsia="es-ES_tradnl"/>
              </w:rPr>
            </w:pPr>
            <w:r w:rsidRPr="009A1A7F">
              <w:rPr>
                <w:rFonts w:ascii="Calibri" w:eastAsia="Times New Roman" w:hAnsi="Calibri" w:cs="Times New Roman"/>
                <w:color w:val="000000"/>
                <w:sz w:val="16"/>
                <w:szCs w:val="16"/>
                <w:lang w:val="es-ES" w:eastAsia="es-ES_tradnl"/>
              </w:rPr>
              <w:t xml:space="preserve">Navas de </w:t>
            </w:r>
            <w:proofErr w:type="spellStart"/>
            <w:r w:rsidRPr="009A1A7F">
              <w:rPr>
                <w:rFonts w:ascii="Calibri" w:eastAsia="Times New Roman" w:hAnsi="Calibri" w:cs="Times New Roman"/>
                <w:color w:val="000000"/>
                <w:sz w:val="16"/>
                <w:szCs w:val="16"/>
                <w:lang w:val="es-ES" w:eastAsia="es-ES_tradnl"/>
              </w:rPr>
              <w:t>Estena</w:t>
            </w:r>
            <w:proofErr w:type="spellEnd"/>
            <w:r w:rsidRPr="009A1A7F">
              <w:rPr>
                <w:rFonts w:ascii="Calibri" w:eastAsia="Times New Roman" w:hAnsi="Calibri" w:cs="Times New Roman"/>
                <w:color w:val="000000"/>
                <w:sz w:val="16"/>
                <w:szCs w:val="16"/>
                <w:lang w:val="es-ES" w:eastAsia="es-ES_tradnl"/>
              </w:rPr>
              <w:t xml:space="preserve"> - Baños Robledillo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IMS4498</w:t>
            </w:r>
          </w:p>
        </w:tc>
        <w:tc>
          <w:tcPr>
            <w:tcW w:w="3331" w:type="dxa"/>
            <w:tcBorders>
              <w:top w:val="nil"/>
              <w:left w:val="nil"/>
              <w:bottom w:val="nil"/>
              <w:right w:val="nil"/>
            </w:tcBorders>
            <w:shd w:val="clear" w:color="auto" w:fill="auto"/>
            <w:noWrap/>
            <w:vAlign w:val="bottom"/>
            <w:hideMark/>
          </w:tcPr>
          <w:p w:rsidR="00BA08E5" w:rsidRPr="009A1A7F" w:rsidRDefault="00BA08E5" w:rsidP="009A1A7F">
            <w:pPr>
              <w:rPr>
                <w:rFonts w:ascii="Calibri" w:eastAsia="Times New Roman" w:hAnsi="Calibri" w:cs="Times New Roman"/>
                <w:color w:val="000000"/>
                <w:sz w:val="16"/>
                <w:szCs w:val="16"/>
                <w:lang w:val="es-ES" w:eastAsia="es-ES_tradnl"/>
              </w:rPr>
            </w:pPr>
            <w:r w:rsidRPr="009A1A7F">
              <w:rPr>
                <w:rFonts w:ascii="Calibri" w:eastAsia="Times New Roman" w:hAnsi="Calibri" w:cs="Times New Roman"/>
                <w:color w:val="000000"/>
                <w:sz w:val="16"/>
                <w:szCs w:val="16"/>
                <w:lang w:val="es-ES" w:eastAsia="es-ES_tradnl"/>
              </w:rPr>
              <w:t xml:space="preserve">Navas de </w:t>
            </w:r>
            <w:proofErr w:type="spellStart"/>
            <w:r w:rsidRPr="009A1A7F">
              <w:rPr>
                <w:rFonts w:ascii="Calibri" w:eastAsia="Times New Roman" w:hAnsi="Calibri" w:cs="Times New Roman"/>
                <w:color w:val="000000"/>
                <w:sz w:val="16"/>
                <w:szCs w:val="16"/>
                <w:lang w:val="es-ES" w:eastAsia="es-ES_tradnl"/>
              </w:rPr>
              <w:t>Estena</w:t>
            </w:r>
            <w:proofErr w:type="spellEnd"/>
            <w:r w:rsidRPr="009A1A7F">
              <w:rPr>
                <w:rFonts w:ascii="Calibri" w:eastAsia="Times New Roman" w:hAnsi="Calibri" w:cs="Times New Roman"/>
                <w:color w:val="000000"/>
                <w:sz w:val="16"/>
                <w:szCs w:val="16"/>
                <w:lang w:val="es-ES" w:eastAsia="es-ES_tradnl"/>
              </w:rPr>
              <w:t xml:space="preserve"> - Baños Robledillo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1.11</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IMS4826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Ojos de </w:t>
            </w:r>
            <w:proofErr w:type="spellStart"/>
            <w:r w:rsidRPr="0093435D">
              <w:rPr>
                <w:rFonts w:ascii="Calibri" w:eastAsia="Times New Roman" w:hAnsi="Calibri" w:cs="Times New Roman"/>
                <w:color w:val="000000"/>
                <w:sz w:val="16"/>
                <w:szCs w:val="16"/>
                <w:lang w:eastAsia="es-ES_tradnl"/>
              </w:rPr>
              <w:t>Villaverde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IMS4828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Ojos de </w:t>
            </w:r>
            <w:proofErr w:type="spellStart"/>
            <w:r w:rsidRPr="0093435D">
              <w:rPr>
                <w:rFonts w:ascii="Calibri" w:eastAsia="Times New Roman" w:hAnsi="Calibri" w:cs="Times New Roman"/>
                <w:color w:val="000000"/>
                <w:sz w:val="16"/>
                <w:szCs w:val="16"/>
                <w:lang w:eastAsia="es-ES_tradnl"/>
              </w:rPr>
              <w:t>Villaverde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IMS4829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Ojos de </w:t>
            </w:r>
            <w:proofErr w:type="spellStart"/>
            <w:r w:rsidRPr="0093435D">
              <w:rPr>
                <w:rFonts w:ascii="Calibri" w:eastAsia="Times New Roman" w:hAnsi="Calibri" w:cs="Times New Roman"/>
                <w:color w:val="000000"/>
                <w:sz w:val="16"/>
                <w:szCs w:val="16"/>
                <w:lang w:eastAsia="es-ES_tradnl"/>
              </w:rPr>
              <w:t>Villaverde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IMS4823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Ojos de </w:t>
            </w:r>
            <w:proofErr w:type="spellStart"/>
            <w:r w:rsidRPr="0093435D">
              <w:rPr>
                <w:rFonts w:ascii="Calibri" w:eastAsia="Times New Roman" w:hAnsi="Calibri" w:cs="Times New Roman"/>
                <w:color w:val="000000"/>
                <w:sz w:val="16"/>
                <w:szCs w:val="16"/>
                <w:lang w:eastAsia="es-ES_tradnl"/>
              </w:rPr>
              <w:t>Villaverde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IMS4824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Ojos de </w:t>
            </w:r>
            <w:proofErr w:type="spellStart"/>
            <w:r w:rsidRPr="0093435D">
              <w:rPr>
                <w:rFonts w:ascii="Calibri" w:eastAsia="Times New Roman" w:hAnsi="Calibri" w:cs="Times New Roman"/>
                <w:color w:val="000000"/>
                <w:sz w:val="16"/>
                <w:szCs w:val="16"/>
                <w:lang w:eastAsia="es-ES_tradnl"/>
              </w:rPr>
              <w:t>Villaverde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IMS4825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Ojos de </w:t>
            </w:r>
            <w:proofErr w:type="spellStart"/>
            <w:r w:rsidRPr="0093435D">
              <w:rPr>
                <w:rFonts w:ascii="Calibri" w:eastAsia="Times New Roman" w:hAnsi="Calibri" w:cs="Times New Roman"/>
                <w:color w:val="000000"/>
                <w:sz w:val="16"/>
                <w:szCs w:val="16"/>
                <w:lang w:eastAsia="es-ES_tradnl"/>
              </w:rPr>
              <w:t>Villaverde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0.26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IMS4830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Ojos de </w:t>
            </w:r>
            <w:proofErr w:type="spellStart"/>
            <w:r w:rsidRPr="0093435D">
              <w:rPr>
                <w:rFonts w:ascii="Calibri" w:eastAsia="Times New Roman" w:hAnsi="Calibri" w:cs="Times New Roman"/>
                <w:color w:val="000000"/>
                <w:sz w:val="16"/>
                <w:szCs w:val="16"/>
                <w:lang w:eastAsia="es-ES_tradnl"/>
              </w:rPr>
              <w:t>Villaverde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0.81</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IMS4839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Ojos de </w:t>
            </w:r>
            <w:proofErr w:type="spellStart"/>
            <w:r w:rsidRPr="0093435D">
              <w:rPr>
                <w:rFonts w:ascii="Calibri" w:eastAsia="Times New Roman" w:hAnsi="Calibri" w:cs="Times New Roman"/>
                <w:color w:val="000000"/>
                <w:sz w:val="16"/>
                <w:szCs w:val="16"/>
                <w:lang w:eastAsia="es-ES_tradnl"/>
              </w:rPr>
              <w:t>Villaverde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IMS4842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Ojos de </w:t>
            </w:r>
            <w:proofErr w:type="spellStart"/>
            <w:r w:rsidRPr="0093435D">
              <w:rPr>
                <w:rFonts w:ascii="Calibri" w:eastAsia="Times New Roman" w:hAnsi="Calibri" w:cs="Times New Roman"/>
                <w:color w:val="000000"/>
                <w:sz w:val="16"/>
                <w:szCs w:val="16"/>
                <w:lang w:eastAsia="es-ES_tradnl"/>
              </w:rPr>
              <w:t>Villaverde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IMS4100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Ólvega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IMS4101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Ólvega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IMS4102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Ólvega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IMS4103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Ólvega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IMS4105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Ólvega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IMS4097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Ólvega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IMS4098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Ólvega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IMS4099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Ólvega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IMS3542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Paramos</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IMS3543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Paramos</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IMS3544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Paramos</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1.11</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IMS3545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Paramos</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IMS3238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Puerto de la </w:t>
            </w:r>
            <w:proofErr w:type="spellStart"/>
            <w:r w:rsidRPr="0093435D">
              <w:rPr>
                <w:rFonts w:ascii="Calibri" w:eastAsia="Times New Roman" w:hAnsi="Calibri" w:cs="Times New Roman"/>
                <w:color w:val="000000"/>
                <w:sz w:val="16"/>
                <w:szCs w:val="16"/>
                <w:lang w:eastAsia="es-ES_tradnl"/>
              </w:rPr>
              <w:t>Cubilla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0.26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0.26</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IMS3235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Puerto de la </w:t>
            </w:r>
            <w:proofErr w:type="spellStart"/>
            <w:r w:rsidRPr="0093435D">
              <w:rPr>
                <w:rFonts w:ascii="Calibri" w:eastAsia="Times New Roman" w:hAnsi="Calibri" w:cs="Times New Roman"/>
                <w:color w:val="000000"/>
                <w:sz w:val="16"/>
                <w:szCs w:val="16"/>
                <w:lang w:eastAsia="es-ES_tradnl"/>
              </w:rPr>
              <w:t>Cubilla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0.26</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IMS3236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Puerto de la </w:t>
            </w:r>
            <w:proofErr w:type="spellStart"/>
            <w:r w:rsidRPr="0093435D">
              <w:rPr>
                <w:rFonts w:ascii="Calibri" w:eastAsia="Times New Roman" w:hAnsi="Calibri" w:cs="Times New Roman"/>
                <w:color w:val="000000"/>
                <w:sz w:val="16"/>
                <w:szCs w:val="16"/>
                <w:lang w:eastAsia="es-ES_tradnl"/>
              </w:rPr>
              <w:t>Cubilla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0.26</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0.46</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IMS3237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Puerto de la </w:t>
            </w:r>
            <w:proofErr w:type="spellStart"/>
            <w:r w:rsidRPr="0093435D">
              <w:rPr>
                <w:rFonts w:ascii="Calibri" w:eastAsia="Times New Roman" w:hAnsi="Calibri" w:cs="Times New Roman"/>
                <w:color w:val="000000"/>
                <w:sz w:val="16"/>
                <w:szCs w:val="16"/>
                <w:lang w:eastAsia="es-ES_tradnl"/>
              </w:rPr>
              <w:t>Cubilla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0.26</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lastRenderedPageBreak/>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IMS3932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Puerto de </w:t>
            </w:r>
            <w:proofErr w:type="spellStart"/>
            <w:r w:rsidRPr="0093435D">
              <w:rPr>
                <w:rFonts w:ascii="Calibri" w:eastAsia="Times New Roman" w:hAnsi="Calibri" w:cs="Times New Roman"/>
                <w:color w:val="000000"/>
                <w:sz w:val="16"/>
                <w:szCs w:val="16"/>
                <w:lang w:eastAsia="es-ES_tradnl"/>
              </w:rPr>
              <w:t>Urbasa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IMS3933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Puerto de </w:t>
            </w:r>
            <w:proofErr w:type="spellStart"/>
            <w:r w:rsidRPr="0093435D">
              <w:rPr>
                <w:rFonts w:ascii="Calibri" w:eastAsia="Times New Roman" w:hAnsi="Calibri" w:cs="Times New Roman"/>
                <w:color w:val="000000"/>
                <w:sz w:val="16"/>
                <w:szCs w:val="16"/>
                <w:lang w:eastAsia="es-ES_tradnl"/>
              </w:rPr>
              <w:t>Urbasa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IMS3934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Puerto de </w:t>
            </w:r>
            <w:proofErr w:type="spellStart"/>
            <w:r w:rsidRPr="0093435D">
              <w:rPr>
                <w:rFonts w:ascii="Calibri" w:eastAsia="Times New Roman" w:hAnsi="Calibri" w:cs="Times New Roman"/>
                <w:color w:val="000000"/>
                <w:sz w:val="16"/>
                <w:szCs w:val="16"/>
                <w:lang w:eastAsia="es-ES_tradnl"/>
              </w:rPr>
              <w:t>Urbasa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IMS3931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Puerto de </w:t>
            </w:r>
            <w:proofErr w:type="spellStart"/>
            <w:r w:rsidRPr="0093435D">
              <w:rPr>
                <w:rFonts w:ascii="Calibri" w:eastAsia="Times New Roman" w:hAnsi="Calibri" w:cs="Times New Roman"/>
                <w:color w:val="000000"/>
                <w:sz w:val="16"/>
                <w:szCs w:val="16"/>
                <w:lang w:eastAsia="es-ES_tradnl"/>
              </w:rPr>
              <w:t>Urbasa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IMS4725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Ruesga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IMS4726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Ruesga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IMS4727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Ruesga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IMS4728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Ruesga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IMS4729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Ruesga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GVA7411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Santarém</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1.06</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ERG1275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Santarém</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1.06</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1.26</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GVA7412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Santarém</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1.06</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GVA7413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Santarém</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1.06</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GVA7414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Santarém</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1.06</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ERG1276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Santarém</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1.06</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ERG1285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Santarém</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1.06</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IMS3556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Serra da Estrela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IMS3557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Serra da Estrela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IMS3559A</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Serra da Estrela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IMS3555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Serra da Estrela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IMS4235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Serra da Estrela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IMS4236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Serra da Estrela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IMS4237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Serra da Estrela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IMS4664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Sierra de </w:t>
            </w:r>
            <w:proofErr w:type="spellStart"/>
            <w:r w:rsidRPr="0093435D">
              <w:rPr>
                <w:rFonts w:ascii="Calibri" w:eastAsia="Times New Roman" w:hAnsi="Calibri" w:cs="Times New Roman"/>
                <w:color w:val="000000"/>
                <w:sz w:val="16"/>
                <w:szCs w:val="16"/>
                <w:lang w:eastAsia="es-ES_tradnl"/>
              </w:rPr>
              <w:t>Saceruela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IMS4666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Sierra de </w:t>
            </w:r>
            <w:proofErr w:type="spellStart"/>
            <w:r w:rsidRPr="0093435D">
              <w:rPr>
                <w:rFonts w:ascii="Calibri" w:eastAsia="Times New Roman" w:hAnsi="Calibri" w:cs="Times New Roman"/>
                <w:color w:val="000000"/>
                <w:sz w:val="16"/>
                <w:szCs w:val="16"/>
                <w:lang w:eastAsia="es-ES_tradnl"/>
              </w:rPr>
              <w:t>Saceruela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IMS4667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Sierra de </w:t>
            </w:r>
            <w:proofErr w:type="spellStart"/>
            <w:r w:rsidRPr="0093435D">
              <w:rPr>
                <w:rFonts w:ascii="Calibri" w:eastAsia="Times New Roman" w:hAnsi="Calibri" w:cs="Times New Roman"/>
                <w:color w:val="000000"/>
                <w:sz w:val="16"/>
                <w:szCs w:val="16"/>
                <w:lang w:eastAsia="es-ES_tradnl"/>
              </w:rPr>
              <w:t>Saceruela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1.84</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IMS4658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Sierra de </w:t>
            </w:r>
            <w:proofErr w:type="spellStart"/>
            <w:r w:rsidRPr="0093435D">
              <w:rPr>
                <w:rFonts w:ascii="Calibri" w:eastAsia="Times New Roman" w:hAnsi="Calibri" w:cs="Times New Roman"/>
                <w:color w:val="000000"/>
                <w:sz w:val="16"/>
                <w:szCs w:val="16"/>
                <w:lang w:eastAsia="es-ES_tradnl"/>
              </w:rPr>
              <w:t>Saceruela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IMS4659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Sierra de </w:t>
            </w:r>
            <w:proofErr w:type="spellStart"/>
            <w:r w:rsidRPr="0093435D">
              <w:rPr>
                <w:rFonts w:ascii="Calibri" w:eastAsia="Times New Roman" w:hAnsi="Calibri" w:cs="Times New Roman"/>
                <w:color w:val="000000"/>
                <w:sz w:val="16"/>
                <w:szCs w:val="16"/>
                <w:lang w:eastAsia="es-ES_tradnl"/>
              </w:rPr>
              <w:t>Saceruela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1.77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IMS4660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Sierra de </w:t>
            </w:r>
            <w:proofErr w:type="spellStart"/>
            <w:r w:rsidRPr="0093435D">
              <w:rPr>
                <w:rFonts w:ascii="Calibri" w:eastAsia="Times New Roman" w:hAnsi="Calibri" w:cs="Times New Roman"/>
                <w:color w:val="000000"/>
                <w:sz w:val="16"/>
                <w:szCs w:val="16"/>
                <w:lang w:eastAsia="es-ES_tradnl"/>
              </w:rPr>
              <w:t>Saceruela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IMS3816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Sierra de </w:t>
            </w:r>
            <w:proofErr w:type="spellStart"/>
            <w:r w:rsidRPr="0093435D">
              <w:rPr>
                <w:rFonts w:ascii="Calibri" w:eastAsia="Times New Roman" w:hAnsi="Calibri" w:cs="Times New Roman"/>
                <w:color w:val="000000"/>
                <w:sz w:val="16"/>
                <w:szCs w:val="16"/>
                <w:lang w:eastAsia="es-ES_tradnl"/>
              </w:rPr>
              <w:t>Saceruela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IMS2925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Torrefresneda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0.33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IMS2926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Torrefresneda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IMS2922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Torrefresneda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IMS2923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Torrefresneda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1.03</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IMS2924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Torrefresneda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IMS3856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Valgañón</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1.56</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1.11</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IMS3857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Valgañón</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1.04</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1.11</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1.11</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IMS3858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Valgañón</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1.11</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IMS3859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Valgañón</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1.11</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IMS4703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Villaviciosa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0.88</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IMS4704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Villaviciosa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IMS4701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Villaviciosa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IMS4702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Villaviciosa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H. molleri</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IMS4854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Villaviciosa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NA</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PC605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Aldeaseca</w:t>
            </w:r>
            <w:proofErr w:type="spellEnd"/>
            <w:r w:rsidRPr="0093435D">
              <w:rPr>
                <w:rFonts w:ascii="Calibri" w:eastAsia="Times New Roman" w:hAnsi="Calibri" w:cs="Times New Roman"/>
                <w:color w:val="000000"/>
                <w:sz w:val="16"/>
                <w:szCs w:val="16"/>
                <w:lang w:eastAsia="es-ES_tradnl"/>
              </w:rPr>
              <w:t xml:space="preserve"> de Alba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PC606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Aldeaseca</w:t>
            </w:r>
            <w:proofErr w:type="spellEnd"/>
            <w:r w:rsidRPr="0093435D">
              <w:rPr>
                <w:rFonts w:ascii="Calibri" w:eastAsia="Times New Roman" w:hAnsi="Calibri" w:cs="Times New Roman"/>
                <w:color w:val="000000"/>
                <w:sz w:val="16"/>
                <w:szCs w:val="16"/>
                <w:lang w:eastAsia="es-ES_tradnl"/>
              </w:rPr>
              <w:t xml:space="preserve"> de Alba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IMS3888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Arnedo</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1.31</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IMS3890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Arnedo</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1.31</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lastRenderedPageBreak/>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IMS3062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Autilla</w:t>
            </w:r>
            <w:proofErr w:type="spellEnd"/>
            <w:r w:rsidRPr="0093435D">
              <w:rPr>
                <w:rFonts w:ascii="Calibri" w:eastAsia="Times New Roman" w:hAnsi="Calibri" w:cs="Times New Roman"/>
                <w:color w:val="000000"/>
                <w:sz w:val="16"/>
                <w:szCs w:val="16"/>
                <w:lang w:eastAsia="es-ES_tradnl"/>
              </w:rPr>
              <w:t xml:space="preserve"> del Pino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0.35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0.44</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IMS3067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Autilla</w:t>
            </w:r>
            <w:proofErr w:type="spellEnd"/>
            <w:r w:rsidRPr="0093435D">
              <w:rPr>
                <w:rFonts w:ascii="Calibri" w:eastAsia="Times New Roman" w:hAnsi="Calibri" w:cs="Times New Roman"/>
                <w:color w:val="000000"/>
                <w:sz w:val="16"/>
                <w:szCs w:val="16"/>
                <w:lang w:eastAsia="es-ES_tradnl"/>
              </w:rPr>
              <w:t xml:space="preserve"> del Pino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0.44</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IMS3163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Banyeres</w:t>
            </w:r>
            <w:proofErr w:type="spellEnd"/>
            <w:r w:rsidRPr="0093435D">
              <w:rPr>
                <w:rFonts w:ascii="Calibri" w:eastAsia="Times New Roman" w:hAnsi="Calibri" w:cs="Times New Roman"/>
                <w:color w:val="000000"/>
                <w:sz w:val="16"/>
                <w:szCs w:val="16"/>
                <w:lang w:eastAsia="es-ES_tradnl"/>
              </w:rPr>
              <w:t xml:space="preserve"> de Mariola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IMS2814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Bemposta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IMS3226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Bienservida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1.92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IMS3227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Bienservida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IMS3229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Bienservida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IMS4074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Boceguillas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IMS4075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Boceguillas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PC470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Boticos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PC557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Burguillos</w:t>
            </w:r>
            <w:proofErr w:type="spellEnd"/>
            <w:r w:rsidRPr="0093435D">
              <w:rPr>
                <w:rFonts w:ascii="Calibri" w:eastAsia="Times New Roman" w:hAnsi="Calibri" w:cs="Times New Roman"/>
                <w:color w:val="000000"/>
                <w:sz w:val="16"/>
                <w:szCs w:val="16"/>
                <w:lang w:eastAsia="es-ES_tradnl"/>
              </w:rPr>
              <w:t xml:space="preserve"> del Cerro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IMS3898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Cabanillas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0.84</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IMS3899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Cabanillas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PC659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Carpio de </w:t>
            </w:r>
            <w:proofErr w:type="spellStart"/>
            <w:r w:rsidRPr="0093435D">
              <w:rPr>
                <w:rFonts w:ascii="Calibri" w:eastAsia="Times New Roman" w:hAnsi="Calibri" w:cs="Times New Roman"/>
                <w:color w:val="000000"/>
                <w:sz w:val="16"/>
                <w:szCs w:val="16"/>
                <w:lang w:eastAsia="es-ES_tradnl"/>
              </w:rPr>
              <w:t>Azaba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PC660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Carpio de </w:t>
            </w:r>
            <w:proofErr w:type="spellStart"/>
            <w:r w:rsidRPr="0093435D">
              <w:rPr>
                <w:rFonts w:ascii="Calibri" w:eastAsia="Times New Roman" w:hAnsi="Calibri" w:cs="Times New Roman"/>
                <w:color w:val="000000"/>
                <w:sz w:val="16"/>
                <w:szCs w:val="16"/>
                <w:lang w:eastAsia="es-ES_tradnl"/>
              </w:rPr>
              <w:t>Azaba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PC585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Don Benito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PC700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Doñana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PC701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Doñana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PC702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Doñana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PC406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El Pedroso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PC408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El Pedroso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2.02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PC757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Faro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PC758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Faro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1.75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PC759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Faro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1.04</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IMS2294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Fuendetodos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IMS2616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Gárgoles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IMS2626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Gárgoles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IMS3173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Izagre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IMS3174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Izagre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IMS4385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La </w:t>
            </w:r>
            <w:proofErr w:type="spellStart"/>
            <w:r w:rsidRPr="0093435D">
              <w:rPr>
                <w:rFonts w:ascii="Calibri" w:eastAsia="Times New Roman" w:hAnsi="Calibri" w:cs="Times New Roman"/>
                <w:color w:val="000000"/>
                <w:sz w:val="16"/>
                <w:szCs w:val="16"/>
                <w:lang w:eastAsia="es-ES_tradnl"/>
              </w:rPr>
              <w:t>Parroquia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IMS4386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La </w:t>
            </w:r>
            <w:proofErr w:type="spellStart"/>
            <w:r w:rsidRPr="0093435D">
              <w:rPr>
                <w:rFonts w:ascii="Calibri" w:eastAsia="Times New Roman" w:hAnsi="Calibri" w:cs="Times New Roman"/>
                <w:color w:val="000000"/>
                <w:sz w:val="16"/>
                <w:szCs w:val="16"/>
                <w:lang w:eastAsia="es-ES_tradnl"/>
              </w:rPr>
              <w:t>Parroquia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PC846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Lleida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PC848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Lleida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PC941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Loja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PC942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Loja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PC943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Loja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PC377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Los </w:t>
            </w:r>
            <w:proofErr w:type="spellStart"/>
            <w:r w:rsidRPr="0093435D">
              <w:rPr>
                <w:rFonts w:ascii="Calibri" w:eastAsia="Times New Roman" w:hAnsi="Calibri" w:cs="Times New Roman"/>
                <w:color w:val="000000"/>
                <w:sz w:val="16"/>
                <w:szCs w:val="16"/>
                <w:lang w:eastAsia="es-ES_tradnl"/>
              </w:rPr>
              <w:t>Escoriales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IMS3349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Los </w:t>
            </w:r>
            <w:proofErr w:type="spellStart"/>
            <w:r w:rsidRPr="0093435D">
              <w:rPr>
                <w:rFonts w:ascii="Calibri" w:eastAsia="Times New Roman" w:hAnsi="Calibri" w:cs="Times New Roman"/>
                <w:color w:val="000000"/>
                <w:sz w:val="16"/>
                <w:szCs w:val="16"/>
                <w:lang w:eastAsia="es-ES_tradnl"/>
              </w:rPr>
              <w:t>Palancares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1.97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1.75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IMS3351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Los </w:t>
            </w:r>
            <w:proofErr w:type="spellStart"/>
            <w:r w:rsidRPr="0093435D">
              <w:rPr>
                <w:rFonts w:ascii="Calibri" w:eastAsia="Times New Roman" w:hAnsi="Calibri" w:cs="Times New Roman"/>
                <w:color w:val="000000"/>
                <w:sz w:val="16"/>
                <w:szCs w:val="16"/>
                <w:lang w:eastAsia="es-ES_tradnl"/>
              </w:rPr>
              <w:t>Palancares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2.82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1.97</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PC650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Malagón</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PC651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Malagón</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1.57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PC780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Malpartida</w:t>
            </w:r>
            <w:proofErr w:type="spellEnd"/>
            <w:r w:rsidRPr="0093435D">
              <w:rPr>
                <w:rFonts w:ascii="Calibri" w:eastAsia="Times New Roman" w:hAnsi="Calibri" w:cs="Times New Roman"/>
                <w:color w:val="000000"/>
                <w:sz w:val="16"/>
                <w:szCs w:val="16"/>
                <w:lang w:eastAsia="es-ES_tradnl"/>
              </w:rPr>
              <w:t xml:space="preserve"> de </w:t>
            </w:r>
            <w:proofErr w:type="spellStart"/>
            <w:r w:rsidRPr="0093435D">
              <w:rPr>
                <w:rFonts w:ascii="Calibri" w:eastAsia="Times New Roman" w:hAnsi="Calibri" w:cs="Times New Roman"/>
                <w:color w:val="000000"/>
                <w:sz w:val="16"/>
                <w:szCs w:val="16"/>
                <w:lang w:eastAsia="es-ES_tradnl"/>
              </w:rPr>
              <w:t>Cáceres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1.75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1.75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PC628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Menasalbas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PC629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Menasalbas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PC630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Menasalbas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1.33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PC885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Montblanc</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0.28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0.28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IMS2612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Montuenga</w:t>
            </w:r>
            <w:proofErr w:type="spellEnd"/>
            <w:r w:rsidRPr="0093435D">
              <w:rPr>
                <w:rFonts w:ascii="Calibri" w:eastAsia="Times New Roman" w:hAnsi="Calibri" w:cs="Times New Roman"/>
                <w:color w:val="000000"/>
                <w:sz w:val="16"/>
                <w:szCs w:val="16"/>
                <w:lang w:eastAsia="es-ES_tradnl"/>
              </w:rPr>
              <w:t xml:space="preserve"> de Soria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IMS2800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Navalmoral</w:t>
            </w:r>
            <w:proofErr w:type="spellEnd"/>
            <w:r w:rsidRPr="0093435D">
              <w:rPr>
                <w:rFonts w:ascii="Calibri" w:eastAsia="Times New Roman" w:hAnsi="Calibri" w:cs="Times New Roman"/>
                <w:color w:val="000000"/>
                <w:sz w:val="16"/>
                <w:szCs w:val="16"/>
                <w:lang w:eastAsia="es-ES_tradnl"/>
              </w:rPr>
              <w:t xml:space="preserve"> de la Mata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lastRenderedPageBreak/>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IMS2801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Navalmoral</w:t>
            </w:r>
            <w:proofErr w:type="spellEnd"/>
            <w:r w:rsidRPr="0093435D">
              <w:rPr>
                <w:rFonts w:ascii="Calibri" w:eastAsia="Times New Roman" w:hAnsi="Calibri" w:cs="Times New Roman"/>
                <w:color w:val="000000"/>
                <w:sz w:val="16"/>
                <w:szCs w:val="16"/>
                <w:lang w:eastAsia="es-ES_tradnl"/>
              </w:rPr>
              <w:t xml:space="preserve"> de la Mata</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PC821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Noviercas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1.14</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PC822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Noviercas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PC823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Noviercas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PC722</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O Grove</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0.44</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PC723</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O Grove</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0.17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0.44</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PC679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Paramos</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PC681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Paramos</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IMS3980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Plage</w:t>
            </w:r>
            <w:proofErr w:type="spellEnd"/>
            <w:r w:rsidRPr="0093435D">
              <w:rPr>
                <w:rFonts w:ascii="Calibri" w:eastAsia="Times New Roman" w:hAnsi="Calibri" w:cs="Times New Roman"/>
                <w:color w:val="000000"/>
                <w:sz w:val="16"/>
                <w:szCs w:val="16"/>
                <w:lang w:eastAsia="es-ES_tradnl"/>
              </w:rPr>
              <w:t xml:space="preserve"> </w:t>
            </w:r>
            <w:proofErr w:type="spellStart"/>
            <w:r w:rsidRPr="0093435D">
              <w:rPr>
                <w:rFonts w:ascii="Calibri" w:eastAsia="Times New Roman" w:hAnsi="Calibri" w:cs="Times New Roman"/>
                <w:color w:val="000000"/>
                <w:sz w:val="16"/>
                <w:szCs w:val="16"/>
                <w:lang w:eastAsia="es-ES_tradnl"/>
              </w:rPr>
              <w:t>Biscarrosse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0.12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0.13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0.17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0.26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IMS3981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Plage</w:t>
            </w:r>
            <w:proofErr w:type="spellEnd"/>
            <w:r w:rsidRPr="0093435D">
              <w:rPr>
                <w:rFonts w:ascii="Calibri" w:eastAsia="Times New Roman" w:hAnsi="Calibri" w:cs="Times New Roman"/>
                <w:color w:val="000000"/>
                <w:sz w:val="16"/>
                <w:szCs w:val="16"/>
                <w:lang w:eastAsia="es-ES_tradnl"/>
              </w:rPr>
              <w:t xml:space="preserve"> </w:t>
            </w:r>
            <w:proofErr w:type="spellStart"/>
            <w:r w:rsidRPr="0093435D">
              <w:rPr>
                <w:rFonts w:ascii="Calibri" w:eastAsia="Times New Roman" w:hAnsi="Calibri" w:cs="Times New Roman"/>
                <w:color w:val="000000"/>
                <w:sz w:val="16"/>
                <w:szCs w:val="16"/>
                <w:lang w:eastAsia="es-ES_tradnl"/>
              </w:rPr>
              <w:t>Biscarrosse</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0.13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0.13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0.35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0.26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PC737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Redondo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PC738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Redondo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PC739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Redondo</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PC865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Riudarenes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0.39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PC866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Riudarenes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0.4</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PC450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Sedas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1.25</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PC451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Sedas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1.19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IMS3329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Sinarcas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0.93</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1.75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IMS3330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Sinarcas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0.95</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1.49</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PC926</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Tivissa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0.35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0.35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PC927</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Tivissa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0.64</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0.35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PC930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Tivissa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0.62</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0.17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0.35</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PC800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Tocha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0.88</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PC801</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Tocha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0.52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IMS3119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Valdefinjas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0.92</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0.35</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IMS3120</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Valdefinjas</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1.06</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PC808</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Valencia de </w:t>
            </w:r>
            <w:proofErr w:type="spellStart"/>
            <w:r w:rsidRPr="0093435D">
              <w:rPr>
                <w:rFonts w:ascii="Calibri" w:eastAsia="Times New Roman" w:hAnsi="Calibri" w:cs="Times New Roman"/>
                <w:color w:val="000000"/>
                <w:sz w:val="16"/>
                <w:szCs w:val="16"/>
                <w:lang w:eastAsia="es-ES_tradnl"/>
              </w:rPr>
              <w:t>Alcántara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PC809</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 xml:space="preserve">Valencia de </w:t>
            </w:r>
            <w:proofErr w:type="spellStart"/>
            <w:r w:rsidRPr="0093435D">
              <w:rPr>
                <w:rFonts w:ascii="Calibri" w:eastAsia="Times New Roman" w:hAnsi="Calibri" w:cs="Times New Roman"/>
                <w:color w:val="000000"/>
                <w:sz w:val="16"/>
                <w:szCs w:val="16"/>
                <w:lang w:eastAsia="es-ES_tradnl"/>
              </w:rPr>
              <w:t>Alcántara</w:t>
            </w:r>
            <w:proofErr w:type="spellEnd"/>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1.22</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IMS4045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proofErr w:type="spellStart"/>
            <w:r w:rsidRPr="0093435D">
              <w:rPr>
                <w:rFonts w:ascii="Calibri" w:eastAsia="Times New Roman" w:hAnsi="Calibri" w:cs="Times New Roman"/>
                <w:color w:val="000000"/>
                <w:sz w:val="16"/>
                <w:szCs w:val="16"/>
                <w:lang w:eastAsia="es-ES_tradnl"/>
              </w:rPr>
              <w:t>Villamayor</w:t>
            </w:r>
            <w:proofErr w:type="spellEnd"/>
            <w:r w:rsidRPr="0093435D">
              <w:rPr>
                <w:rFonts w:ascii="Calibri" w:eastAsia="Times New Roman" w:hAnsi="Calibri" w:cs="Times New Roman"/>
                <w:color w:val="000000"/>
                <w:sz w:val="16"/>
                <w:szCs w:val="16"/>
                <w:lang w:eastAsia="es-ES_tradnl"/>
              </w:rPr>
              <w:t xml:space="preserve"> de </w:t>
            </w:r>
            <w:proofErr w:type="spellStart"/>
            <w:r w:rsidRPr="0093435D">
              <w:rPr>
                <w:rFonts w:ascii="Calibri" w:eastAsia="Times New Roman" w:hAnsi="Calibri" w:cs="Times New Roman"/>
                <w:color w:val="000000"/>
                <w:sz w:val="16"/>
                <w:szCs w:val="16"/>
                <w:lang w:eastAsia="es-ES_tradnl"/>
              </w:rPr>
              <w:t>los</w:t>
            </w:r>
            <w:proofErr w:type="spellEnd"/>
            <w:r w:rsidRPr="0093435D">
              <w:rPr>
                <w:rFonts w:ascii="Calibri" w:eastAsia="Times New Roman" w:hAnsi="Calibri" w:cs="Times New Roman"/>
                <w:color w:val="000000"/>
                <w:sz w:val="16"/>
                <w:szCs w:val="16"/>
                <w:lang w:eastAsia="es-ES_tradnl"/>
              </w:rPr>
              <w:t xml:space="preserve"> Montes</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0.91</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0.91</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0.87</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PC394</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Villanueva del Duque</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1.09</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1.4</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1.66</w:t>
            </w:r>
          </w:p>
        </w:tc>
      </w:tr>
      <w:tr w:rsidR="00BA08E5" w:rsidRPr="0093435D" w:rsidTr="009A1A7F">
        <w:trPr>
          <w:trHeight w:val="142"/>
          <w:jc w:val="center"/>
        </w:trPr>
        <w:tc>
          <w:tcPr>
            <w:tcW w:w="1020"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i/>
                <w:color w:val="000000"/>
                <w:sz w:val="16"/>
                <w:szCs w:val="16"/>
                <w:lang w:eastAsia="es-ES_tradnl"/>
              </w:rPr>
            </w:pPr>
            <w:r w:rsidRPr="0093435D">
              <w:rPr>
                <w:rFonts w:ascii="Calibri" w:eastAsia="Times New Roman" w:hAnsi="Calibri" w:cs="Times New Roman"/>
                <w:i/>
                <w:color w:val="000000"/>
                <w:sz w:val="16"/>
                <w:szCs w:val="16"/>
                <w:lang w:eastAsia="es-ES_tradnl"/>
              </w:rPr>
              <w:t>P. cultripes</w:t>
            </w:r>
          </w:p>
        </w:tc>
        <w:tc>
          <w:tcPr>
            <w:tcW w:w="894"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PC395</w:t>
            </w:r>
          </w:p>
        </w:tc>
        <w:tc>
          <w:tcPr>
            <w:tcW w:w="3331" w:type="dxa"/>
            <w:tcBorders>
              <w:top w:val="nil"/>
              <w:left w:val="nil"/>
              <w:bottom w:val="nil"/>
              <w:right w:val="nil"/>
            </w:tcBorders>
            <w:shd w:val="clear" w:color="auto" w:fill="auto"/>
            <w:noWrap/>
            <w:vAlign w:val="bottom"/>
            <w:hideMark/>
          </w:tcPr>
          <w:p w:rsidR="00BA08E5" w:rsidRPr="0093435D" w:rsidRDefault="00BA08E5" w:rsidP="009A1A7F">
            <w:pP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Villanueva del Duque</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1.07</w:t>
            </w:r>
          </w:p>
        </w:tc>
        <w:tc>
          <w:tcPr>
            <w:tcW w:w="104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1.08</w:t>
            </w:r>
          </w:p>
        </w:tc>
        <w:tc>
          <w:tcPr>
            <w:tcW w:w="796"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1.92</w:t>
            </w:r>
          </w:p>
        </w:tc>
        <w:tc>
          <w:tcPr>
            <w:tcW w:w="767" w:type="dxa"/>
            <w:tcBorders>
              <w:top w:val="nil"/>
              <w:left w:val="nil"/>
              <w:bottom w:val="nil"/>
              <w:right w:val="nil"/>
            </w:tcBorders>
            <w:shd w:val="clear" w:color="auto" w:fill="auto"/>
            <w:noWrap/>
            <w:vAlign w:val="bottom"/>
            <w:hideMark/>
          </w:tcPr>
          <w:p w:rsidR="00BA08E5" w:rsidRPr="0093435D" w:rsidRDefault="00BA08E5" w:rsidP="009A1A7F">
            <w:pPr>
              <w:jc w:val="center"/>
              <w:rPr>
                <w:rFonts w:ascii="Calibri" w:eastAsia="Times New Roman" w:hAnsi="Calibri" w:cs="Times New Roman"/>
                <w:color w:val="000000"/>
                <w:sz w:val="16"/>
                <w:szCs w:val="16"/>
                <w:lang w:eastAsia="es-ES_tradnl"/>
              </w:rPr>
            </w:pPr>
            <w:r w:rsidRPr="0093435D">
              <w:rPr>
                <w:rFonts w:ascii="Calibri" w:eastAsia="Times New Roman" w:hAnsi="Calibri" w:cs="Times New Roman"/>
                <w:color w:val="000000"/>
                <w:sz w:val="16"/>
                <w:szCs w:val="16"/>
                <w:lang w:eastAsia="es-ES_tradnl"/>
              </w:rPr>
              <w:t>1.66</w:t>
            </w:r>
          </w:p>
        </w:tc>
      </w:tr>
    </w:tbl>
    <w:p w:rsidR="00BA08E5" w:rsidRDefault="00BA08E5"/>
    <w:p w:rsidR="00BA08E5" w:rsidRDefault="00BA08E5">
      <w:r>
        <w:br w:type="page"/>
      </w:r>
    </w:p>
    <w:p w:rsidR="004F3602" w:rsidRPr="00D71F85" w:rsidRDefault="00A665CE" w:rsidP="00F87433">
      <w:pPr>
        <w:pStyle w:val="Ttulo2"/>
      </w:pPr>
      <w:bookmarkStart w:id="5" w:name="_Toc43396958"/>
      <w:r>
        <w:lastRenderedPageBreak/>
        <w:t>Figure S1.</w:t>
      </w:r>
      <w:r w:rsidR="00670234">
        <w:t xml:space="preserve"> </w:t>
      </w:r>
      <w:r w:rsidR="003801E7">
        <w:t>Sample localities</w:t>
      </w:r>
      <w:r w:rsidR="00C3077C">
        <w:t>.</w:t>
      </w:r>
      <w:bookmarkEnd w:id="5"/>
    </w:p>
    <w:p w:rsidR="003801E7" w:rsidRDefault="009931FF" w:rsidP="003801E7">
      <w:pPr>
        <w:keepNext/>
        <w:jc w:val="center"/>
      </w:pPr>
      <w:r>
        <w:rPr>
          <w:noProof/>
          <w:sz w:val="32"/>
          <w:szCs w:val="32"/>
          <w:vertAlign w:val="subscript"/>
          <w:lang w:val="es-ES"/>
        </w:rPr>
        <w:drawing>
          <wp:inline distT="0" distB="0" distL="0" distR="0">
            <wp:extent cx="6176514" cy="2874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F1 copia.jpg"/>
                    <pic:cNvPicPr/>
                  </pic:nvPicPr>
                  <pic:blipFill>
                    <a:blip r:embed="rId10"/>
                    <a:stretch>
                      <a:fillRect/>
                    </a:stretch>
                  </pic:blipFill>
                  <pic:spPr>
                    <a:xfrm>
                      <a:off x="0" y="0"/>
                      <a:ext cx="6183363" cy="2877688"/>
                    </a:xfrm>
                    <a:prstGeom prst="rect">
                      <a:avLst/>
                    </a:prstGeom>
                  </pic:spPr>
                </pic:pic>
              </a:graphicData>
            </a:graphic>
          </wp:inline>
        </w:drawing>
      </w:r>
      <w:r w:rsidR="00F60E7D" w:rsidRPr="00F60E7D">
        <w:rPr>
          <w:noProof/>
          <w:sz w:val="32"/>
          <w:szCs w:val="32"/>
          <w:vertAlign w:val="subscript"/>
          <w:lang w:val="es-ES"/>
        </w:rPr>
        <w:t xml:space="preserve"> </w:t>
      </w:r>
    </w:p>
    <w:p w:rsidR="00835824" w:rsidRPr="003801E7" w:rsidRDefault="003801E7" w:rsidP="003801E7">
      <w:pPr>
        <w:pStyle w:val="Descripcin"/>
        <w:jc w:val="left"/>
        <w:rPr>
          <w:sz w:val="32"/>
          <w:szCs w:val="32"/>
        </w:rPr>
      </w:pPr>
      <w:r>
        <w:t>Figure S</w:t>
      </w:r>
      <w:r w:rsidR="00785C65">
        <w:rPr>
          <w:noProof/>
        </w:rPr>
        <w:fldChar w:fldCharType="begin"/>
      </w:r>
      <w:r w:rsidR="00785C65">
        <w:rPr>
          <w:noProof/>
        </w:rPr>
        <w:instrText xml:space="preserve"> SEQ Figure_S \* ARABIC </w:instrText>
      </w:r>
      <w:r w:rsidR="00785C65">
        <w:rPr>
          <w:noProof/>
        </w:rPr>
        <w:fldChar w:fldCharType="separate"/>
      </w:r>
      <w:r w:rsidR="00EE0AB7">
        <w:rPr>
          <w:noProof/>
        </w:rPr>
        <w:t>1</w:t>
      </w:r>
      <w:r w:rsidR="00785C65">
        <w:rPr>
          <w:noProof/>
        </w:rPr>
        <w:fldChar w:fldCharType="end"/>
      </w:r>
      <w:r>
        <w:t>:</w:t>
      </w:r>
      <w:r w:rsidRPr="003801E7">
        <w:t xml:space="preserve"> Localities sampled for </w:t>
      </w:r>
      <w:r w:rsidRPr="00F87433">
        <w:rPr>
          <w:i/>
        </w:rPr>
        <w:t>Hyla molleri</w:t>
      </w:r>
      <w:r w:rsidRPr="003801E7">
        <w:t xml:space="preserve"> (left panel) and </w:t>
      </w:r>
      <w:r w:rsidRPr="00F87433">
        <w:rPr>
          <w:i/>
        </w:rPr>
        <w:t>Pelobates cultripes</w:t>
      </w:r>
      <w:r w:rsidRPr="003801E7">
        <w:t xml:space="preserve"> (right panel), for microsatellite and SNP genotyping. Coordinates and individual codes are in Table </w:t>
      </w:r>
      <w:r w:rsidR="00C3077C">
        <w:t>S</w:t>
      </w:r>
      <w:r w:rsidRPr="003801E7">
        <w:t xml:space="preserve">1. The distribution of each species is indicated by the shaded area (downloaded from the IUCN website on May 2019). For </w:t>
      </w:r>
      <w:r w:rsidRPr="00F87433">
        <w:rPr>
          <w:i/>
        </w:rPr>
        <w:t>H. molleri</w:t>
      </w:r>
      <w:r w:rsidRPr="003801E7">
        <w:t xml:space="preserve"> the map was modified from the distribution of</w:t>
      </w:r>
      <w:r w:rsidRPr="00F87433">
        <w:rPr>
          <w:i/>
        </w:rPr>
        <w:t xml:space="preserve"> H. arborea</w:t>
      </w:r>
      <w:r w:rsidRPr="003801E7">
        <w:t xml:space="preserve">, because </w:t>
      </w:r>
      <w:r w:rsidRPr="00C3077C">
        <w:rPr>
          <w:i/>
        </w:rPr>
        <w:t>H. molleri</w:t>
      </w:r>
      <w:r w:rsidRPr="003801E7">
        <w:t xml:space="preserve"> was recently split from </w:t>
      </w:r>
      <w:r w:rsidRPr="00C3077C">
        <w:rPr>
          <w:i/>
        </w:rPr>
        <w:t>H. arborea</w:t>
      </w:r>
      <w:r w:rsidRPr="003801E7">
        <w:t xml:space="preserve"> and its conservation status or distribution have not yet been assessed by the IUCN.</w:t>
      </w:r>
    </w:p>
    <w:p w:rsidR="00670234" w:rsidRPr="003801E7" w:rsidRDefault="00670234">
      <w:pPr>
        <w:rPr>
          <w:sz w:val="32"/>
          <w:szCs w:val="32"/>
        </w:rPr>
      </w:pPr>
      <w:r w:rsidRPr="003801E7">
        <w:rPr>
          <w:sz w:val="32"/>
          <w:szCs w:val="32"/>
        </w:rPr>
        <w:br w:type="page"/>
      </w:r>
    </w:p>
    <w:p w:rsidR="003801E7" w:rsidRPr="00F87433" w:rsidRDefault="00A665CE" w:rsidP="00F87433">
      <w:pPr>
        <w:pStyle w:val="Ttulo2"/>
      </w:pPr>
      <w:bookmarkStart w:id="6" w:name="_Toc43396959"/>
      <w:r>
        <w:lastRenderedPageBreak/>
        <w:t>Figure S2.</w:t>
      </w:r>
      <w:r w:rsidR="003801E7" w:rsidRPr="00F87433">
        <w:t xml:space="preserve"> DArTseq </w:t>
      </w:r>
      <w:r w:rsidR="00F87433">
        <w:t>genotype filtering</w:t>
      </w:r>
      <w:r w:rsidR="00C3077C">
        <w:t>.</w:t>
      </w:r>
      <w:bookmarkEnd w:id="6"/>
    </w:p>
    <w:p w:rsidR="003801E7" w:rsidRDefault="00670234" w:rsidP="003801E7">
      <w:pPr>
        <w:keepNext/>
        <w:jc w:val="center"/>
      </w:pPr>
      <w:r w:rsidRPr="00670234">
        <w:rPr>
          <w:noProof/>
          <w:sz w:val="32"/>
          <w:szCs w:val="32"/>
          <w:lang w:val="es-ES"/>
        </w:rPr>
        <w:drawing>
          <wp:inline distT="0" distB="0" distL="0" distR="0" wp14:anchorId="467DE228" wp14:editId="272F2791">
            <wp:extent cx="4933741" cy="698176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5562" cy="7012641"/>
                    </a:xfrm>
                    <a:prstGeom prst="rect">
                      <a:avLst/>
                    </a:prstGeom>
                  </pic:spPr>
                </pic:pic>
              </a:graphicData>
            </a:graphic>
          </wp:inline>
        </w:drawing>
      </w:r>
    </w:p>
    <w:p w:rsidR="00670234" w:rsidRPr="003801E7" w:rsidRDefault="003801E7" w:rsidP="00282D6C">
      <w:pPr>
        <w:pStyle w:val="Descripcin"/>
        <w:rPr>
          <w:sz w:val="32"/>
          <w:szCs w:val="32"/>
        </w:rPr>
      </w:pPr>
      <w:r>
        <w:t>Figure S</w:t>
      </w:r>
      <w:r w:rsidR="00785C65">
        <w:rPr>
          <w:noProof/>
        </w:rPr>
        <w:fldChar w:fldCharType="begin"/>
      </w:r>
      <w:r w:rsidR="00785C65">
        <w:rPr>
          <w:noProof/>
        </w:rPr>
        <w:instrText xml:space="preserve"> SEQ Figure_S \* ARABIC </w:instrText>
      </w:r>
      <w:r w:rsidR="00785C65">
        <w:rPr>
          <w:noProof/>
        </w:rPr>
        <w:fldChar w:fldCharType="separate"/>
      </w:r>
      <w:r w:rsidR="00EE0AB7">
        <w:rPr>
          <w:noProof/>
        </w:rPr>
        <w:t>2</w:t>
      </w:r>
      <w:r w:rsidR="00785C65">
        <w:rPr>
          <w:noProof/>
        </w:rPr>
        <w:fldChar w:fldCharType="end"/>
      </w:r>
      <w:r>
        <w:t xml:space="preserve">. </w:t>
      </w:r>
      <w:r w:rsidRPr="005B1F9E">
        <w:t xml:space="preserve">SNP filtering for </w:t>
      </w:r>
      <w:r w:rsidRPr="005B1F9E">
        <w:rPr>
          <w:i/>
        </w:rPr>
        <w:t>H. molleri</w:t>
      </w:r>
      <w:r w:rsidRPr="005B1F9E">
        <w:t xml:space="preserve"> (A, C, E, G) and </w:t>
      </w:r>
      <w:r w:rsidRPr="005B1F9E">
        <w:rPr>
          <w:i/>
        </w:rPr>
        <w:t>P. cultripes</w:t>
      </w:r>
      <w:r w:rsidRPr="005B1F9E">
        <w:t xml:space="preserve"> (B, D, F, H). In each panel we show the frequency distribution (y-axes) of the metric evaluated (x-axes), with the thresholds applied (dashed vertical lines) and individuals/loci retained (green arrow). </w:t>
      </w:r>
      <w:r w:rsidRPr="005B1F9E">
        <w:rPr>
          <w:i/>
        </w:rPr>
        <w:t>Call rate per individual</w:t>
      </w:r>
      <w:r w:rsidRPr="005B1F9E">
        <w:t xml:space="preserve"> </w:t>
      </w:r>
      <w:r>
        <w:t>(threshold 0.35)</w:t>
      </w:r>
      <w:r w:rsidRPr="005B1F9E">
        <w:t xml:space="preserve"> is the proportion of loci with a call per sample (A, B). </w:t>
      </w:r>
      <w:r w:rsidRPr="005B1F9E">
        <w:rPr>
          <w:i/>
        </w:rPr>
        <w:t>Allele balance</w:t>
      </w:r>
      <w:r>
        <w:t xml:space="preserve"> (thresholds 0.15 and 0.85)</w:t>
      </w:r>
      <w:r w:rsidRPr="005B1F9E">
        <w:t xml:space="preserve"> is proportion of reads for each allele across samples. </w:t>
      </w:r>
      <w:r w:rsidRPr="005B1F9E">
        <w:rPr>
          <w:i/>
        </w:rPr>
        <w:t>Coverage</w:t>
      </w:r>
      <w:r w:rsidRPr="005B1F9E">
        <w:t xml:space="preserve"> (threshold 3.5 times larger than the median), is the average coverage of a locus across all samples. </w:t>
      </w:r>
      <w:r w:rsidRPr="005B1F9E">
        <w:rPr>
          <w:i/>
        </w:rPr>
        <w:t>Call rate per locus</w:t>
      </w:r>
      <w:r>
        <w:t xml:space="preserve"> (threshold 0.8)</w:t>
      </w:r>
      <w:r w:rsidRPr="005B1F9E">
        <w:t xml:space="preserve"> is the proportion of samples with a call.</w:t>
      </w:r>
      <w:r w:rsidR="00670234" w:rsidRPr="003801E7">
        <w:rPr>
          <w:sz w:val="32"/>
          <w:szCs w:val="32"/>
        </w:rPr>
        <w:br w:type="page"/>
      </w:r>
    </w:p>
    <w:p w:rsidR="003801E7" w:rsidRDefault="00A665CE" w:rsidP="00F87433">
      <w:pPr>
        <w:pStyle w:val="Ttulo2"/>
      </w:pPr>
      <w:bookmarkStart w:id="7" w:name="_Toc43396960"/>
      <w:r>
        <w:lastRenderedPageBreak/>
        <w:t>Figure S3.</w:t>
      </w:r>
      <w:r w:rsidR="003801E7">
        <w:t xml:space="preserve"> Likelihood of the STRUCTURE runs.</w:t>
      </w:r>
      <w:bookmarkEnd w:id="7"/>
    </w:p>
    <w:p w:rsidR="003801E7" w:rsidRPr="003801E7" w:rsidRDefault="003801E7" w:rsidP="001403C3">
      <w:pPr>
        <w:rPr>
          <w:sz w:val="32"/>
          <w:szCs w:val="32"/>
        </w:rPr>
      </w:pPr>
    </w:p>
    <w:p w:rsidR="003801E7" w:rsidRDefault="00670234" w:rsidP="00190AA8">
      <w:pPr>
        <w:keepNext/>
        <w:jc w:val="center"/>
      </w:pPr>
      <w:r w:rsidRPr="00670234">
        <w:rPr>
          <w:noProof/>
          <w:sz w:val="32"/>
          <w:szCs w:val="32"/>
          <w:lang w:val="es-ES"/>
        </w:rPr>
        <w:drawing>
          <wp:inline distT="0" distB="0" distL="0" distR="0" wp14:anchorId="355569D9" wp14:editId="7D32A341">
            <wp:extent cx="3721210" cy="37212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748" cy="3724748"/>
                    </a:xfrm>
                    <a:prstGeom prst="rect">
                      <a:avLst/>
                    </a:prstGeom>
                  </pic:spPr>
                </pic:pic>
              </a:graphicData>
            </a:graphic>
          </wp:inline>
        </w:drawing>
      </w:r>
    </w:p>
    <w:p w:rsidR="00670234" w:rsidRPr="003801E7" w:rsidRDefault="003801E7" w:rsidP="003801E7">
      <w:pPr>
        <w:pStyle w:val="Descripcin"/>
        <w:jc w:val="left"/>
        <w:rPr>
          <w:sz w:val="32"/>
          <w:szCs w:val="32"/>
        </w:rPr>
      </w:pPr>
      <w:r>
        <w:t>Figure S</w:t>
      </w:r>
      <w:r w:rsidR="00785C65">
        <w:rPr>
          <w:noProof/>
        </w:rPr>
        <w:fldChar w:fldCharType="begin"/>
      </w:r>
      <w:r w:rsidR="00785C65">
        <w:rPr>
          <w:noProof/>
        </w:rPr>
        <w:instrText xml:space="preserve"> SEQ Figure_S \* ARABIC </w:instrText>
      </w:r>
      <w:r w:rsidR="00785C65">
        <w:rPr>
          <w:noProof/>
        </w:rPr>
        <w:fldChar w:fldCharType="separate"/>
      </w:r>
      <w:r w:rsidR="00EE0AB7">
        <w:rPr>
          <w:noProof/>
        </w:rPr>
        <w:t>3</w:t>
      </w:r>
      <w:r w:rsidR="00785C65">
        <w:rPr>
          <w:noProof/>
        </w:rPr>
        <w:fldChar w:fldCharType="end"/>
      </w:r>
      <w:r>
        <w:t>.</w:t>
      </w:r>
      <w:r w:rsidR="00F87433">
        <w:t>1.</w:t>
      </w:r>
      <w:r>
        <w:t xml:space="preserve"> </w:t>
      </w:r>
      <w:r w:rsidR="00C3077C">
        <w:t>Change</w:t>
      </w:r>
      <w:r w:rsidRPr="00F777FB">
        <w:t xml:space="preserve"> of the log likelihood of the STRUCTURE runs from K = 1 to K = 8, for SNP</w:t>
      </w:r>
      <w:r>
        <w:t>s</w:t>
      </w:r>
      <w:r w:rsidRPr="00F777FB">
        <w:t xml:space="preserve"> </w:t>
      </w:r>
      <w:r>
        <w:t xml:space="preserve">for </w:t>
      </w:r>
      <w:r>
        <w:rPr>
          <w:i/>
        </w:rPr>
        <w:t>H. molleri.</w:t>
      </w:r>
    </w:p>
    <w:p w:rsidR="003801E7" w:rsidRDefault="00F37777" w:rsidP="00190AA8">
      <w:pPr>
        <w:keepNext/>
        <w:jc w:val="center"/>
      </w:pPr>
      <w:r w:rsidRPr="00F37777">
        <w:rPr>
          <w:noProof/>
          <w:sz w:val="32"/>
          <w:szCs w:val="32"/>
          <w:lang w:val="es-ES"/>
        </w:rPr>
        <w:drawing>
          <wp:inline distT="0" distB="0" distL="0" distR="0" wp14:anchorId="66D6F276" wp14:editId="00411D5B">
            <wp:extent cx="3537751" cy="353775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5332" cy="3545332"/>
                    </a:xfrm>
                    <a:prstGeom prst="rect">
                      <a:avLst/>
                    </a:prstGeom>
                  </pic:spPr>
                </pic:pic>
              </a:graphicData>
            </a:graphic>
          </wp:inline>
        </w:drawing>
      </w:r>
    </w:p>
    <w:p w:rsidR="00F37777" w:rsidRPr="003801E7" w:rsidRDefault="003801E7" w:rsidP="00C33534">
      <w:pPr>
        <w:pStyle w:val="Descripcin"/>
        <w:jc w:val="left"/>
        <w:rPr>
          <w:sz w:val="32"/>
          <w:szCs w:val="32"/>
        </w:rPr>
      </w:pPr>
      <w:r>
        <w:t>Figure S</w:t>
      </w:r>
      <w:r w:rsidR="00F87433">
        <w:t>3.2</w:t>
      </w:r>
      <w:r>
        <w:t xml:space="preserve">. </w:t>
      </w:r>
      <w:r w:rsidR="00C3077C">
        <w:t>Change</w:t>
      </w:r>
      <w:r w:rsidRPr="00F777FB">
        <w:t xml:space="preserve"> of the log likelihood of the STRUCTURE runs from K = 1 to K = 8, for SNP</w:t>
      </w:r>
      <w:r>
        <w:t>s</w:t>
      </w:r>
      <w:r w:rsidRPr="00F777FB">
        <w:t xml:space="preserve"> </w:t>
      </w:r>
      <w:r>
        <w:t xml:space="preserve">for </w:t>
      </w:r>
      <w:r w:rsidRPr="003801E7">
        <w:rPr>
          <w:i/>
        </w:rPr>
        <w:t>P. cultripes</w:t>
      </w:r>
      <w:r w:rsidRPr="00F777FB">
        <w:t>.</w:t>
      </w:r>
      <w:r w:rsidR="00F37777" w:rsidRPr="003801E7">
        <w:rPr>
          <w:sz w:val="32"/>
          <w:szCs w:val="32"/>
        </w:rPr>
        <w:br w:type="page"/>
      </w:r>
    </w:p>
    <w:p w:rsidR="00190AA8" w:rsidRPr="00200B7E" w:rsidRDefault="00190AA8" w:rsidP="00F87433">
      <w:pPr>
        <w:pStyle w:val="Ttulo2"/>
      </w:pPr>
      <w:bookmarkStart w:id="8" w:name="_Toc43396961"/>
      <w:r w:rsidRPr="00F87433">
        <w:lastRenderedPageBreak/>
        <w:t xml:space="preserve">Figure </w:t>
      </w:r>
      <w:r w:rsidR="00CF5972">
        <w:t>S</w:t>
      </w:r>
      <w:r w:rsidR="00A665CE">
        <w:t>4.</w:t>
      </w:r>
      <w:r w:rsidRPr="00200B7E">
        <w:t xml:space="preserve"> Most optimal K</w:t>
      </w:r>
      <w:r w:rsidR="00F87433" w:rsidRPr="00200B7E">
        <w:t>.</w:t>
      </w:r>
      <w:bookmarkEnd w:id="8"/>
    </w:p>
    <w:p w:rsidR="00190AA8" w:rsidRDefault="00F37777" w:rsidP="00190AA8">
      <w:pPr>
        <w:keepNext/>
        <w:jc w:val="center"/>
      </w:pPr>
      <w:r w:rsidRPr="00F37777">
        <w:rPr>
          <w:noProof/>
          <w:sz w:val="32"/>
          <w:szCs w:val="32"/>
          <w:lang w:val="es-ES"/>
        </w:rPr>
        <w:drawing>
          <wp:inline distT="0" distB="0" distL="0" distR="0" wp14:anchorId="0CB125B3" wp14:editId="2F375383">
            <wp:extent cx="4960800" cy="3100500"/>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0800" cy="3100500"/>
                    </a:xfrm>
                    <a:prstGeom prst="rect">
                      <a:avLst/>
                    </a:prstGeom>
                  </pic:spPr>
                </pic:pic>
              </a:graphicData>
            </a:graphic>
          </wp:inline>
        </w:drawing>
      </w:r>
    </w:p>
    <w:p w:rsidR="00F37777" w:rsidRPr="00190AA8" w:rsidRDefault="00190AA8" w:rsidP="00F87433">
      <w:pPr>
        <w:pStyle w:val="Descripcin"/>
        <w:rPr>
          <w:sz w:val="32"/>
          <w:szCs w:val="32"/>
        </w:rPr>
      </w:pPr>
      <w:r>
        <w:t>Figure S</w:t>
      </w:r>
      <w:r w:rsidR="00785C65">
        <w:rPr>
          <w:noProof/>
        </w:rPr>
        <w:fldChar w:fldCharType="begin"/>
      </w:r>
      <w:r w:rsidR="00785C65">
        <w:rPr>
          <w:noProof/>
        </w:rPr>
        <w:instrText xml:space="preserve"> SEQ Figure_S \* ARABIC </w:instrText>
      </w:r>
      <w:r w:rsidR="00785C65">
        <w:rPr>
          <w:noProof/>
        </w:rPr>
        <w:fldChar w:fldCharType="separate"/>
      </w:r>
      <w:r w:rsidR="00EE0AB7">
        <w:rPr>
          <w:noProof/>
        </w:rPr>
        <w:t>4</w:t>
      </w:r>
      <w:r w:rsidR="00785C65">
        <w:rPr>
          <w:noProof/>
        </w:rPr>
        <w:fldChar w:fldCharType="end"/>
      </w:r>
      <w:r>
        <w:t xml:space="preserve">.1. </w:t>
      </w:r>
      <w:r w:rsidRPr="001C31CC">
        <w:t xml:space="preserve">Evolution of the likelihood of the chains in </w:t>
      </w:r>
      <w:r w:rsidRPr="00F87433">
        <w:t>STRUCTURE</w:t>
      </w:r>
      <w:r w:rsidRPr="001C31CC">
        <w:t xml:space="preserve"> (P[K|X]), with their corresponding standard deviation from 10 </w:t>
      </w:r>
      <w:r>
        <w:t>replicate runs for all datasets.</w:t>
      </w:r>
    </w:p>
    <w:p w:rsidR="00190AA8" w:rsidRDefault="00F37777" w:rsidP="00190AA8">
      <w:pPr>
        <w:keepNext/>
        <w:jc w:val="center"/>
      </w:pPr>
      <w:r w:rsidRPr="00F37777">
        <w:rPr>
          <w:noProof/>
          <w:sz w:val="32"/>
          <w:szCs w:val="32"/>
          <w:lang w:val="es-ES"/>
        </w:rPr>
        <w:drawing>
          <wp:inline distT="0" distB="0" distL="0" distR="0" wp14:anchorId="76124D48" wp14:editId="25C448A8">
            <wp:extent cx="4971600" cy="3107250"/>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1600" cy="3107250"/>
                    </a:xfrm>
                    <a:prstGeom prst="rect">
                      <a:avLst/>
                    </a:prstGeom>
                  </pic:spPr>
                </pic:pic>
              </a:graphicData>
            </a:graphic>
          </wp:inline>
        </w:drawing>
      </w:r>
    </w:p>
    <w:p w:rsidR="00F37777" w:rsidRPr="00190AA8" w:rsidRDefault="00190AA8" w:rsidP="00F87433">
      <w:pPr>
        <w:pStyle w:val="Descripcin"/>
        <w:rPr>
          <w:sz w:val="32"/>
          <w:szCs w:val="32"/>
        </w:rPr>
      </w:pPr>
      <w:r>
        <w:t xml:space="preserve">Figure S4.2. </w:t>
      </w:r>
      <w:r w:rsidRPr="00051B53">
        <w:t xml:space="preserve">Change of </w:t>
      </w:r>
      <w:proofErr w:type="spellStart"/>
      <w:r w:rsidRPr="00051B53">
        <w:t>Evanno’s</w:t>
      </w:r>
      <w:proofErr w:type="spellEnd"/>
      <w:r w:rsidRPr="00051B53">
        <w:t xml:space="preserve"> ΔK and </w:t>
      </w:r>
      <w:r w:rsidRPr="00F87433">
        <w:t>Parsimony</w:t>
      </w:r>
      <w:r w:rsidRPr="00051B53">
        <w:t xml:space="preserve"> index across K values for all datasets</w:t>
      </w:r>
      <w:r>
        <w:t>.</w:t>
      </w:r>
    </w:p>
    <w:p w:rsidR="00055E0A" w:rsidRPr="00190AA8" w:rsidRDefault="00055E0A">
      <w:pPr>
        <w:rPr>
          <w:sz w:val="32"/>
          <w:szCs w:val="32"/>
        </w:rPr>
      </w:pPr>
      <w:r w:rsidRPr="00190AA8">
        <w:rPr>
          <w:sz w:val="32"/>
          <w:szCs w:val="32"/>
        </w:rPr>
        <w:br w:type="page"/>
      </w:r>
    </w:p>
    <w:p w:rsidR="00190AA8" w:rsidRDefault="00190AA8" w:rsidP="00F87433">
      <w:pPr>
        <w:pStyle w:val="Ttulo2"/>
      </w:pPr>
      <w:bookmarkStart w:id="9" w:name="_Toc43396962"/>
      <w:r>
        <w:lastRenderedPageBreak/>
        <w:t>Figure S</w:t>
      </w:r>
      <w:r w:rsidR="00EE0AB7">
        <w:t>5</w:t>
      </w:r>
      <w:r w:rsidR="00F87433">
        <w:t xml:space="preserve">. Admixture for </w:t>
      </w:r>
      <w:r w:rsidR="00F87433" w:rsidRPr="00F87433">
        <w:t>STRUCTURE</w:t>
      </w:r>
      <w:r w:rsidR="00F87433">
        <w:t xml:space="preserve"> results.</w:t>
      </w:r>
      <w:bookmarkEnd w:id="9"/>
    </w:p>
    <w:p w:rsidR="00190AA8" w:rsidRDefault="00BC0DC2" w:rsidP="00190AA8">
      <w:pPr>
        <w:keepNext/>
        <w:jc w:val="center"/>
      </w:pPr>
      <w:r>
        <w:rPr>
          <w:noProof/>
        </w:rPr>
        <w:drawing>
          <wp:inline distT="0" distB="0" distL="0" distR="0">
            <wp:extent cx="4013200" cy="3340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eff_admixture.pdf"/>
                    <pic:cNvPicPr/>
                  </pic:nvPicPr>
                  <pic:blipFill>
                    <a:blip r:embed="rId16"/>
                    <a:stretch>
                      <a:fillRect/>
                    </a:stretch>
                  </pic:blipFill>
                  <pic:spPr>
                    <a:xfrm>
                      <a:off x="0" y="0"/>
                      <a:ext cx="4013200" cy="3340100"/>
                    </a:xfrm>
                    <a:prstGeom prst="rect">
                      <a:avLst/>
                    </a:prstGeom>
                  </pic:spPr>
                </pic:pic>
              </a:graphicData>
            </a:graphic>
          </wp:inline>
        </w:drawing>
      </w:r>
    </w:p>
    <w:p w:rsidR="00F31378" w:rsidRDefault="00190AA8" w:rsidP="00190AA8">
      <w:pPr>
        <w:pStyle w:val="Descripcin"/>
        <w:jc w:val="left"/>
      </w:pPr>
      <w:r>
        <w:t>Figure S</w:t>
      </w:r>
      <w:r w:rsidR="00785C65">
        <w:rPr>
          <w:noProof/>
        </w:rPr>
        <w:fldChar w:fldCharType="begin"/>
      </w:r>
      <w:r w:rsidR="00785C65">
        <w:rPr>
          <w:noProof/>
        </w:rPr>
        <w:instrText xml:space="preserve"> SEQ Figure_S \* ARABIC </w:instrText>
      </w:r>
      <w:r w:rsidR="00785C65">
        <w:rPr>
          <w:noProof/>
        </w:rPr>
        <w:fldChar w:fldCharType="separate"/>
      </w:r>
      <w:r w:rsidR="00EE0AB7">
        <w:rPr>
          <w:noProof/>
        </w:rPr>
        <w:t>5</w:t>
      </w:r>
      <w:r w:rsidR="00785C65">
        <w:rPr>
          <w:noProof/>
        </w:rPr>
        <w:fldChar w:fldCharType="end"/>
      </w:r>
      <w:r>
        <w:t xml:space="preserve">. </w:t>
      </w:r>
      <w:r w:rsidR="00BC0DC2">
        <w:t xml:space="preserve">Density plot with absolute differences in </w:t>
      </w:r>
      <w:r w:rsidRPr="00190AA8">
        <w:t xml:space="preserve">Coefficient of </w:t>
      </w:r>
      <w:r w:rsidR="00BC0DC2">
        <w:t>A</w:t>
      </w:r>
      <w:r w:rsidRPr="00190AA8">
        <w:t>dmixture</w:t>
      </w:r>
      <w:r w:rsidR="00BC0DC2">
        <w:t xml:space="preserve"> between marker types</w:t>
      </w:r>
      <w:r w:rsidRPr="00190AA8">
        <w:t xml:space="preserve"> (</w:t>
      </w:r>
      <w:r w:rsidR="00BC0DC2">
        <w:t>|</w:t>
      </w:r>
      <w:r w:rsidRPr="00190AA8">
        <w:t>CA</w:t>
      </w:r>
      <w:r w:rsidRPr="00190AA8">
        <w:rPr>
          <w:vertAlign w:val="subscript"/>
        </w:rPr>
        <w:t>SNPs</w:t>
      </w:r>
      <w:r w:rsidRPr="00190AA8">
        <w:t xml:space="preserve"> – </w:t>
      </w:r>
      <w:proofErr w:type="spellStart"/>
      <w:r w:rsidRPr="00190AA8">
        <w:t>CA</w:t>
      </w:r>
      <w:r w:rsidRPr="00190AA8">
        <w:rPr>
          <w:vertAlign w:val="subscript"/>
        </w:rPr>
        <w:t>microsatellites</w:t>
      </w:r>
      <w:proofErr w:type="spellEnd"/>
      <w:r w:rsidR="00BC0DC2" w:rsidRPr="00BC0DC2">
        <w:t>|</w:t>
      </w:r>
      <w:r w:rsidRPr="00190AA8">
        <w:t xml:space="preserve">) </w:t>
      </w:r>
      <w:r w:rsidR="00BC0DC2">
        <w:t>for all individuals of</w:t>
      </w:r>
      <w:r w:rsidRPr="00190AA8">
        <w:t xml:space="preserve"> </w:t>
      </w:r>
      <w:r w:rsidRPr="00190AA8">
        <w:rPr>
          <w:i/>
        </w:rPr>
        <w:t>P. cultripe</w:t>
      </w:r>
      <w:r w:rsidRPr="00190AA8">
        <w:t>s</w:t>
      </w:r>
      <w:r w:rsidR="00BC0DC2">
        <w:t xml:space="preserve"> </w:t>
      </w:r>
      <w:r w:rsidR="00BC0DC2" w:rsidRPr="00190AA8">
        <w:t>across K</w:t>
      </w:r>
      <w:r w:rsidRPr="00190AA8">
        <w:t xml:space="preserve">. </w:t>
      </w:r>
      <w:r w:rsidR="00BC0DC2">
        <w:t xml:space="preserve">Red values (left side) represent individuals for which admixture with microsatellites was larger than with SNPs, and </w:t>
      </w:r>
      <w:r w:rsidR="00BC0DC2" w:rsidRPr="00BC0DC2">
        <w:rPr>
          <w:i/>
        </w:rPr>
        <w:t>vice versa</w:t>
      </w:r>
      <w:r w:rsidR="00BC0DC2">
        <w:t xml:space="preserve"> for blueish values to the right.</w:t>
      </w:r>
    </w:p>
    <w:p w:rsidR="00F31378" w:rsidRDefault="00F31378">
      <w:pPr>
        <w:spacing w:line="240" w:lineRule="auto"/>
        <w:jc w:val="left"/>
        <w:rPr>
          <w:iCs/>
          <w:sz w:val="20"/>
          <w:szCs w:val="18"/>
        </w:rPr>
      </w:pPr>
      <w:r>
        <w:br w:type="page"/>
      </w:r>
    </w:p>
    <w:p w:rsidR="00055E0A" w:rsidRDefault="00055E0A" w:rsidP="00190AA8">
      <w:pPr>
        <w:pStyle w:val="Descripcin"/>
        <w:jc w:val="left"/>
      </w:pPr>
    </w:p>
    <w:p w:rsidR="00190AA8" w:rsidRPr="00190AA8" w:rsidRDefault="00190AA8" w:rsidP="00F87433">
      <w:pPr>
        <w:pStyle w:val="Ttulo2"/>
      </w:pPr>
      <w:bookmarkStart w:id="10" w:name="_Toc43396963"/>
      <w:r>
        <w:t>Figure S</w:t>
      </w:r>
      <w:r w:rsidR="00EE0AB7">
        <w:t>6</w:t>
      </w:r>
      <w:r>
        <w:t>. Residuals from genetic diversity.</w:t>
      </w:r>
      <w:bookmarkEnd w:id="10"/>
    </w:p>
    <w:p w:rsidR="00190AA8" w:rsidRDefault="003A0329" w:rsidP="00190AA8">
      <w:pPr>
        <w:keepNext/>
        <w:jc w:val="center"/>
      </w:pPr>
      <w:r w:rsidRPr="003A0329">
        <w:rPr>
          <w:noProof/>
          <w:sz w:val="32"/>
          <w:szCs w:val="32"/>
          <w:lang w:val="es-ES"/>
        </w:rPr>
        <w:drawing>
          <wp:inline distT="0" distB="0" distL="0" distR="0" wp14:anchorId="014B3CD9" wp14:editId="5AA1BF73">
            <wp:extent cx="6456458" cy="322822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8684" cy="3229342"/>
                    </a:xfrm>
                    <a:prstGeom prst="rect">
                      <a:avLst/>
                    </a:prstGeom>
                  </pic:spPr>
                </pic:pic>
              </a:graphicData>
            </a:graphic>
          </wp:inline>
        </w:drawing>
      </w:r>
    </w:p>
    <w:p w:rsidR="006D20FB" w:rsidRPr="00190AA8" w:rsidRDefault="00190AA8" w:rsidP="00190AA8">
      <w:pPr>
        <w:pStyle w:val="Descripcin"/>
        <w:jc w:val="left"/>
        <w:rPr>
          <w:sz w:val="32"/>
          <w:szCs w:val="32"/>
        </w:rPr>
      </w:pPr>
      <w:r>
        <w:t>Figure S</w:t>
      </w:r>
      <w:r w:rsidR="00785C65">
        <w:rPr>
          <w:noProof/>
        </w:rPr>
        <w:fldChar w:fldCharType="begin"/>
      </w:r>
      <w:r w:rsidR="00785C65">
        <w:rPr>
          <w:noProof/>
        </w:rPr>
        <w:instrText xml:space="preserve"> SEQ Figure_S \* ARABIC </w:instrText>
      </w:r>
      <w:r w:rsidR="00785C65">
        <w:rPr>
          <w:noProof/>
        </w:rPr>
        <w:fldChar w:fldCharType="separate"/>
      </w:r>
      <w:r w:rsidR="00EE0AB7">
        <w:rPr>
          <w:noProof/>
        </w:rPr>
        <w:t>6</w:t>
      </w:r>
      <w:r w:rsidR="00785C65">
        <w:rPr>
          <w:noProof/>
        </w:rPr>
        <w:fldChar w:fldCharType="end"/>
      </w:r>
      <w:r>
        <w:t>.</w:t>
      </w:r>
      <w:r w:rsidRPr="00190AA8">
        <w:t xml:space="preserve"> Residuals from the linear regression </w:t>
      </w:r>
      <w:proofErr w:type="spellStart"/>
      <w:r w:rsidRPr="00190AA8">
        <w:t>sMLH</w:t>
      </w:r>
      <w:r w:rsidRPr="00190AA8">
        <w:rPr>
          <w:vertAlign w:val="subscript"/>
        </w:rPr>
        <w:t>SNPs</w:t>
      </w:r>
      <w:proofErr w:type="spellEnd"/>
      <w:r w:rsidRPr="00190AA8">
        <w:t xml:space="preserve"> = </w:t>
      </w:r>
      <w:proofErr w:type="spellStart"/>
      <w:r w:rsidRPr="00190AA8">
        <w:t>sMLH</w:t>
      </w:r>
      <w:r w:rsidRPr="00190AA8">
        <w:rPr>
          <w:vertAlign w:val="subscript"/>
        </w:rPr>
        <w:t>microsatellites</w:t>
      </w:r>
      <w:proofErr w:type="spellEnd"/>
      <w:r w:rsidRPr="00190AA8">
        <w:t xml:space="preserve">. Positive values indicate greater sMLH from SNPs compared to sMLH from microsatellites at that given locality for </w:t>
      </w:r>
      <w:r w:rsidRPr="00190AA8">
        <w:rPr>
          <w:i/>
        </w:rPr>
        <w:t>H. molleri</w:t>
      </w:r>
      <w:r w:rsidRPr="00190AA8">
        <w:t xml:space="preserve"> (A) or </w:t>
      </w:r>
      <w:r w:rsidRPr="00190AA8">
        <w:rPr>
          <w:i/>
        </w:rPr>
        <w:t>P. cultripes</w:t>
      </w:r>
      <w:r w:rsidRPr="00190AA8">
        <w:t xml:space="preserve"> (B), and negative values indicate the opposite effect.</w:t>
      </w:r>
    </w:p>
    <w:p w:rsidR="003A0329" w:rsidRPr="00190AA8" w:rsidRDefault="003A0329">
      <w:pPr>
        <w:rPr>
          <w:sz w:val="32"/>
          <w:szCs w:val="32"/>
        </w:rPr>
      </w:pPr>
      <w:r w:rsidRPr="00190AA8">
        <w:rPr>
          <w:sz w:val="32"/>
          <w:szCs w:val="32"/>
        </w:rPr>
        <w:br w:type="page"/>
      </w:r>
    </w:p>
    <w:p w:rsidR="005819A7" w:rsidRDefault="005819A7" w:rsidP="005819A7">
      <w:pPr>
        <w:pStyle w:val="Ttulo2"/>
      </w:pPr>
      <w:bookmarkStart w:id="11" w:name="_Toc43396964"/>
      <w:r w:rsidRPr="00E167CB">
        <w:lastRenderedPageBreak/>
        <w:t xml:space="preserve">Supplementary File </w:t>
      </w:r>
      <w:r>
        <w:t xml:space="preserve">S1. </w:t>
      </w:r>
      <w:r w:rsidR="00EE0AB7">
        <w:t>M</w:t>
      </w:r>
      <w:r>
        <w:t xml:space="preserve">odel </w:t>
      </w:r>
      <w:r w:rsidR="00EE0AB7">
        <w:t>free</w:t>
      </w:r>
      <w:r>
        <w:t xml:space="preserve"> hierarchical clustering.</w:t>
      </w:r>
      <w:bookmarkEnd w:id="11"/>
    </w:p>
    <w:p w:rsidR="005819A7" w:rsidRDefault="005819A7" w:rsidP="005819A7">
      <w:r>
        <w:t xml:space="preserve">For each dataset, we computed inter-individual Manhattan distances </w:t>
      </w:r>
      <w:r>
        <w:fldChar w:fldCharType="begin" w:fldLock="1"/>
      </w:r>
      <w:r>
        <w:instrText>ADDIN CSL_CITATION {"citationItems":[{"id":"ITEM-1","itemData":{"DOI":"10.1111/j.1365-294X.2005.02416.x","ISSN":"09621083","abstract":"Determining true genetic dissimilarity between individuals is an important and decisive point for clustering and analysing diversity within and among populations, because different dissimilarity indices may yield conflicting outcomes. We show that there are no acceptable universal approaches to assessing the dissimilarity between individuals with molecular markers. Different measures are relevant to dominant and codominant DNA markers depending on the ploidy of organisms. The Dice coefficient is the suitable measure for haploids with codominant markers and it can be applied directly to (0,1)-vectors representing banding profiles of individuals. None of the common measures, Dice, Jaccard, simple mismatch coefficient (or the squared Euclidean distance), is appropriate for diploids with codominant markers. By transforming multiallelic banding patterns at each locus into the corresponding homozygous or heterozygous states, a new measure of dissimilarity within locus was developed and expanded to assess dissimilarity between multilocus states of two individuals by averaging across all codominant loci tested. There is no rigorous well-founded solution in the case of dominant markers. The simple mismatch coefficient is the most suitable measure of dissimilarity between banding patterns of closely related haploid forms. For distantly related haploid individuals, the Jaccard dissimilarity is recommended. In general, no suitable method for measuring genetic dissimilarity between diploids with dominant markers can be proposed. Banding patterns of diploids with dominant markers and polyploids with codominant markers represent individuals' phenotypes rather than genotypes. All dissimilarity measures proposed and developed herein are metrics.","author":[{"dropping-particle":"","family":"Kosman","given":"E.","non-dropping-particle":"","parse-names":false,"suffix":""},{"dropping-particle":"","family":"Leonard","given":"K. J.","non-dropping-particle":"","parse-names":false,"suffix":""}],"container-title":"Molecular Ecology","id":"ITEM-1","issue":"2","issued":{"date-parts":[["2005"]]},"page":"415-424","title":"Similarity coefficients for molecular markers in studies of genetic relationships between individuals for haploid, diploid, and polyploid species","type":"article-journal","volume":"14"},"uris":["http://www.mendeley.com/documents/?uuid=0ebe2892-11a5-466a-8c51-d5e30e585bca"]}],"mendeley":{"formattedCitation":"(Kosman &amp; Leonard, 2005)","plainTextFormattedCitation":"(Kosman &amp; Leonard, 2005)","previouslyFormattedCitation":"(Kosman &amp; Leonard, 2005)"},"properties":{"noteIndex":0},"schema":"https://github.com/citation-style-language/schema/raw/master/csl-citation.json"}</w:instrText>
      </w:r>
      <w:r>
        <w:fldChar w:fldCharType="separate"/>
      </w:r>
      <w:r w:rsidRPr="00053D8D">
        <w:rPr>
          <w:noProof/>
        </w:rPr>
        <w:t>(Kosman &amp; Leonard, 2005)</w:t>
      </w:r>
      <w:r>
        <w:fldChar w:fldCharType="end"/>
      </w:r>
      <w:r>
        <w:t xml:space="preserve"> using the </w:t>
      </w:r>
      <w:r>
        <w:rPr>
          <w:i/>
          <w:iCs/>
        </w:rPr>
        <w:t>stats::</w:t>
      </w:r>
      <w:proofErr w:type="spellStart"/>
      <w:r>
        <w:rPr>
          <w:i/>
          <w:iCs/>
        </w:rPr>
        <w:t>dist</w:t>
      </w:r>
      <w:proofErr w:type="spellEnd"/>
      <w:r>
        <w:t xml:space="preserve"> function in R. Every different allele between individuals counted as 0.5 units of distance, and the final distance was corrected by the number of loci evaluated to account for missing data</w:t>
      </w:r>
      <w:r w:rsidR="00EE0AB7">
        <w:t xml:space="preserve">. Clustering </w:t>
      </w:r>
      <w:r>
        <w:t xml:space="preserve">was performed applying the NJ algorithm </w:t>
      </w:r>
      <w:r>
        <w:fldChar w:fldCharType="begin" w:fldLock="1"/>
      </w:r>
      <w:r>
        <w:instrText>ADDIN CSL_CITATION {"citationItems":[{"id":"ITEM-1","itemData":{"DOI":"10.1093/oxfordjournals.molbev.a040454","ISSN":"1537-1719","PMID":"3447015","abstract":"A new method called the neighbor-joining method is proposed for reconstructing phylogenetic trees from evolutionary distance data. The principle of this method is to find pairs of operational taxonomic units (OTUs [= neighbors]) that minimize the total branch length at each stage of clustering of OTUs starting with a starlike tree. The branch lengths as well as the topology of a parsimonious tree can quickly be obtained by using this method. Using computer simulation, we studied the efficiency of this method in obtaining the correct unrooted tree in comparison with that of five other tree-making methods: the unweighted pair group method of analysis, Farris's method, Sattath and Tversky's method, Li's method, and Tateno et al.'s modified Farris method. The new, neighbor-joining method and Sattath and Tversky's method are shown to be generally better than the other methods.","author":[{"dropping-particle":"","family":"Saitou","given":"N","non-dropping-particle":"","parse-names":false,"suffix":""},{"dropping-particle":"","family":"Nei","given":"M","non-dropping-particle":"","parse-names":false,"suffix":""}],"container-title":"Molecular Biology and Evolution","id":"ITEM-1","issue":"4","issued":{"date-parts":[["1987","7"]]},"page":"406-425","title":"The neighbor-joining method: a new method for reconstructing phylogenetic trees.","type":"article-journal","volume":"4"},"uris":["http://www.mendeley.com/documents/?uuid=b2b1fbb8-8b1a-428d-b6d1-39e5332fe6e2"]}],"mendeley":{"formattedCitation":"(Saitou &amp; Nei, 1987)","plainTextFormattedCitation":"(Saitou &amp; Nei, 1987)","previouslyFormattedCitation":"(Saitou &amp; Nei, 1987)"},"properties":{"noteIndex":0},"schema":"https://github.com/citation-style-language/schema/raw/master/csl-citation.json"}</w:instrText>
      </w:r>
      <w:r>
        <w:fldChar w:fldCharType="separate"/>
      </w:r>
      <w:r w:rsidRPr="00053D8D">
        <w:rPr>
          <w:noProof/>
        </w:rPr>
        <w:t>(Saitou &amp; Nei, 1987)</w:t>
      </w:r>
      <w:r>
        <w:fldChar w:fldCharType="end"/>
      </w:r>
      <w:r>
        <w:t xml:space="preserve"> on the distance matrices. NJ can describe quite well hierarchical relationships among populations under a wide variety of scenarios </w:t>
      </w:r>
      <w:r>
        <w:fldChar w:fldCharType="begin" w:fldLock="1"/>
      </w:r>
      <w:r>
        <w:instrText>ADDIN CSL_CITATION {"citationItems":[{"id":"ITEM-1","itemData":{"DOI":"10.1038/hdy.2010.95","ISSN":"0018067X","abstract":"One of the primary goals of population genetics is to succinctly describe genetic relationships among populations, and the computer program STRUCTURE is one of the most frequently used tools for doing so. The mathematical model used by STRUCTURE was designed to sort individuals into Hardy-Weinberg populations, but the program is also frequently used to group individuals from a large number of populations into a small number of clusters that are supposed to represent the main genetic divisions within species. In this study, I used computer simulations to examine how well STRUCTURE accomplishes this latter task. Simulations of populations that had a simple hierarchical history of fragmentation showed that when there were relatively long divergence times within evolutionary lineages, the clusters created by STRUCTURE were frequently not consistent with the evolutionary history of the populations. These difficulties can be attributed to forcing STRUCTURE to place individuals into too few clusters. Simulations also showed that the clusters produced by STRUCTURE can be strongly influenced by variation in sample size. In some circumstances, STRUCTURE simply put all of the individuals from the largest sample in the same cluster. A reanalysis of human population structure suggests that the problems I identified with STRUCTURE in simulations may have obscured relationships among human populations-particularly genetic similarity between Europeans and some African populations.","author":[{"dropping-particle":"","family":"Kalinowski","given":"S. T.","non-dropping-particle":"","parse-names":false,"suffix":""}],"container-title":"Heredity","id":"ITEM-1","issue":"4","issued":{"date-parts":[["2011"]]},"page":"625-632","publisher":"Nature Publishing Group","title":"The computer program STRUCTURE does not reliably identify the main genetic clusters within species: Simulations and implications for human population structure","type":"article-journal","volume":"106"},"uris":["http://www.mendeley.com/documents/?uuid=1985317c-63f2-4abc-8ee8-257dd68438b4"]}],"mendeley":{"formattedCitation":"(Kalinowski, 2011)","manualFormatting":"(Kalinowski, 2009, 2011; Kopelman, Stone, Gascuel, &amp; Rosenberg, 2013)","plainTextFormattedCitation":"(Kalinowski, 2011)","previouslyFormattedCitation":"(Kalinowski, 2011)"},"properties":{"noteIndex":0},"schema":"https://github.com/citation-style-language/schema/raw/master/csl-citation.json"}</w:instrText>
      </w:r>
      <w:r>
        <w:fldChar w:fldCharType="separate"/>
      </w:r>
      <w:r>
        <w:rPr>
          <w:noProof/>
        </w:rPr>
        <w:fldChar w:fldCharType="begin" w:fldLock="1"/>
      </w:r>
      <w:r>
        <w:rPr>
          <w:noProof/>
        </w:rPr>
        <w:instrText>ADDIN CSL_CITATION {"citationItems":[{"id":"ITEM-1","itemData":{"DOI":"10.1038/hdy.2008.136","ISSN":"0018067X","abstract":"Bifurcating evolutionary trees are commonly used to describe genetic relationships between populations, but may not be appropriate for populations that did not evolve in a hierarchical manner. The degree to which bifurcating trees distort genetic relationships between populations can be quantified with R(2), the proportion the variation in a matrix of genetic distances between populations that is explained by a tree. Computer simulations were used to measure how well the unweighted pair group method with arithmetic mean (UPGMA) and neighbor-joining (NJ) trees depicted population structure for three evolutionary models: a hierarchical model of population fragmentation, a linear stepping-stone model of gene flow and a two-dimensional stepping-stone model of gene flow. These simulations showed that the UPGMA did an excellent job of describing population structure when populations had a bifurcating history of fragmentation, but severely distorted genetic relationships for the linear and two-dimensional stepping-stone models. The NJ algorithm worked well in a broader range of evolutionary histories, including the linear stepping-stone model. A computer program for performing the calculations described in this study is available for download at www.montana.edu/kalinowski.","author":[{"dropping-particle":"","family":"Kalinowski","given":"S. T.","non-dropping-particle":"","parse-names":false,"suffix":""}],"container-title":"Heredity","id":"ITEM-1","issue":"5","issued":{"date-parts":[["2009"]]},"page":"506-513","publisher":"Nature Publishing Group","title":"How well do evolutionary trees describe genetic relationships among populations?","type":"article-journal","volume":"102"},"uris":["http://www.mendeley.com/documents/?uuid=efb216f6-5311-4803-ba32-c54809f73a34"]},{"id":"ITEM-2","itemData":{"ISSN":"23356936","abstract":"Neighbor-joining is one of the most widely used methods for constructing evolutionary trees. This approach from phylogenetics is often employed in population genetics, where distance matrices obtained from allele frequencies are used to produce a representation of population relationships in the form of a tree. In phylogenetics, the utility of neighbor-joining derives partly from a result that for a class of distance matrices including those that are additive or tree-like-generated by summing weights over the edges connecting pairs of taxa in a tree to obtain pairwise distances-application of neighbor-joining recovers exactly the underlying tree. For populations within a species, however, migration and admixture can produce distance matrices that reflect more complex processes than those obtained from the bifurcating trees typical in the multispecies context. Admixed populations-populations descended from recent mixture of groups that have long been separated-have been observed to be located centrally in inferred neighbor-joining trees, with short external branches incident to the path connecting their source populations. Here, using a simple model, we explore mathematically the behavior of an admixed population under neighbor-joining. We show that with an additive distance matrix, a population admixed among two source populations necessarily lies on the path between the sources. Relaxing the additivity requirement, we examine the smallest nontrivial case-four populations, one of which is admixed between two of the other three-showing that the two source populations never merge with each other before one of them merges with the admixed population. Furthermore, the distance on the constructed tree between the admixed population and either source population is always smaller than the distance between the source populations, and the external branch for the admixed population is always incident to the path connecting the sources. We define three properties that hold for four taxa and that we hypothesize are satisfied under more general conditions: antecedence of clustering, intermediacy of distances, and intermediacy of path lengths. Our findings can inform interpretations of neighbor-joining trees with admixed groups, and they provide an explanation for patterns observed in trees of human populations.","author":[{"dropping-particle":"","family":"Kopelman","given":"Naama M.","non-dropping-particle":"","parse-names":false,"suffix":""},{"dropping-particle":"","family":"Stone","given":"Lewi","non-dropping-particle":"","parse-names":false,"suffix":""},{"dropping-particle":"","family":"Gascuel","given":"Olivier","non-dropping-particle":"","parse-names":false,"suffix":""},{"dropping-particle":"","family":"Rosenberg","given":"Noah A.","non-dropping-particle":"","parse-names":false,"suffix":""}],"container-title":"Pacific Symposium on Biocomputing","id":"ITEM-2","issued":{"date-parts":[["2013"]]},"page":"273-284","title":"The behavior of admixed populations in neighbor-joining inference of population trees","type":"article-journal"},"uris":["http://www.mendeley.com/documents/?uuid=b6d8f85f-3696-4d10-8d3f-0458cd922e4d"]},{"id":"ITEM-3","itemData":{"DOI":"10.1038/hdy.2010.95","ISSN":"0018067X","abstract":"One of the primary goals of population genetics is to succinctly describe genetic relationships among populations, and the computer program STRUCTURE is one of the most frequently used tools for doing so. The mathematical model used by STRUCTURE was designed to sort individuals into Hardy-Weinberg populations, but the program is also frequently used to group individuals from a large number of populations into a small number of clusters that are supposed to represent the main genetic divisions within species. In this study, I used computer simulations to examine how well STRUCTURE accomplishes this latter task. Simulations of populations that had a simple hierarchical history of fragmentation showed that when there were relatively long divergence times within evolutionary lineages, the clusters created by STRUCTURE were frequently not consistent with the evolutionary history of the populations. These difficulties can be attributed to forcing STRUCTURE to place individuals into too few clusters. Simulations also showed that the clusters produced by STRUCTURE can be strongly influenced by variation in sample size. In some circumstances, STRUCTURE simply put all of the individuals from the largest sample in the same cluster. A reanalysis of human population structure suggests that the problems I identified with STRUCTURE in simulations may have obscured relationships among human populations-particularly genetic similarity between Europeans and some African populations.","author":[{"dropping-particle":"","family":"Kalinowski","given":"S. T.","non-dropping-particle":"","parse-names":false,"suffix":""}],"container-title":"Heredity","id":"ITEM-3","issue":"4","issued":{"date-parts":[["2011"]]},"page":"625-632","publisher":"Nature Publishing Group","title":"The computer program STRUCTURE does not reliably identify the main genetic clusters within species: Simulations and implications for human population structure","type":"article-journal","volume":"106"},"uris":["http://www.mendeley.com/documents/?uuid=1985317c-63f2-4abc-8ee8-257dd68438b4"]}],"mendeley":{"formattedCitation":"(Kalinowski, 2009, 2011; Kopelman, Stone, Gascuel, &amp; Rosenberg, 2013)","plainTextFormattedCitation":"(Kalinowski, 2009, 2011; Kopelman, Stone, Gascuel, &amp; Rosenberg, 2013)","previouslyFormattedCitation":"(Kalinowski, 2009, 2011; Kopelman, Stone, Gascuel, &amp; Rosenberg, 2013)"},"properties":{"noteIndex":0},"schema":"https://github.com/citation-style-language/schema/raw/master/csl-citation.json"}</w:instrText>
      </w:r>
      <w:r>
        <w:rPr>
          <w:noProof/>
        </w:rPr>
        <w:fldChar w:fldCharType="separate"/>
      </w:r>
      <w:r w:rsidRPr="0031233C">
        <w:rPr>
          <w:noProof/>
        </w:rPr>
        <w:t>(Kalinowski, 2009, 2011; Kopelman, Stone, Gascuel, &amp; Rosenberg, 2013)</w:t>
      </w:r>
      <w:r>
        <w:rPr>
          <w:noProof/>
        </w:rPr>
        <w:fldChar w:fldCharType="end"/>
      </w:r>
      <w:r>
        <w:fldChar w:fldCharType="end"/>
      </w:r>
      <w:r>
        <w:t>. This model-free approach allows direct comparison for the two marker types (SNPs and microsatellites) under a common reconstruction method, avoiding</w:t>
      </w:r>
      <w:r w:rsidRPr="00984947">
        <w:t xml:space="preserve"> </w:t>
      </w:r>
      <w:r>
        <w:t>differences associated with modelling</w:t>
      </w:r>
      <w:r w:rsidRPr="00984947">
        <w:t xml:space="preserve"> </w:t>
      </w:r>
      <w:r>
        <w:t xml:space="preserve">their </w:t>
      </w:r>
      <w:r w:rsidRPr="00984947">
        <w:t>heterogeneous mutation processes</w:t>
      </w:r>
      <w:r>
        <w:t xml:space="preserve"> </w:t>
      </w:r>
      <w:r>
        <w:fldChar w:fldCharType="begin" w:fldLock="1"/>
      </w:r>
      <w:r>
        <w:instrText>ADDIN CSL_CITATION {"citationItems":[{"id":"ITEM-1","itemData":{"ISSN":"00166731","abstract":"We summarize available data on the frequencies of alleles at microsatellite loci in human populations and compare observed distributions of allele frequencies to those generated by a simulation of the stepwise mutation model. We show that observed frequency distributions at 108 loci are consistent with the results of the model under the assumption that mutations cause an increase or decrease in repeat number by one and under the condition that the product Nu, where N is the effective population size and u is the mutation rate, is larger than one. We show that the variance of the distribution of allele sizes is a useful estimator of Nu and performs much better than previously suggested estimators for the stepwise mutation model. In the data, there is no correlation between the mean and variance in allele size at a locus or between the number of alleles and mean allele size, which suggests that the mutation rate at these loci is independent of allele size.","author":[{"dropping-particle":"","family":"Valdes","given":"A. M.","non-dropping-particle":"","parse-names":false,"suffix":""},{"dropping-particle":"","family":"Slatkin","given":"M.","non-dropping-particle":"","parse-names":false,"suffix":""},{"dropping-particle":"","family":"Freimer","given":"N. B.","non-dropping-particle":"","parse-names":false,"suffix":""}],"container-title":"Genetics","id":"ITEM-1","issue":"3","issued":{"date-parts":[["1993"]]},"page":"737-749","title":"Allele frequencies at microsatellite loci: The stepwise mutation model revisited","type":"article-journal","volume":"133"},"uris":["http://www.mendeley.com/documents/?uuid=4379cf61-c61c-4d3c-8093-3571c3cef3ee"]},{"id":"ITEM-2","itemData":{"DOI":"10.1093/hmg/2.8.1123","ISSN":"0964-6906","abstract":"A total of 20,000 parent-offspring transfers of alleles were examined through the genotyping within 40 CEPH reference families of 28 short tandem repeat polymorphisms (STRPs) located on chromosome 19. Forty-seven initial mutation events were detected in the STRPs using DNA from transformed lymphoblastoid cell lines, but less than half (39%) could be verified using DNA from untransformed cells. None of the cases where three alleles were observed In a single Individual could be verified using DNA from untransformed cells. The average mutation rate for the chromosome 19 STRPs after correction for events which would not be detectable as Mendelian errors was 1.2 x 10-3 per locus per gamete per generation. This rate may have been Inflated by somatic as opposed to germline events. Observed mutation rates for individual STRPs ranged from 0 to 8 x 10-3. The average mutation rate for tetranucleotide STRPs was nearly four times higher than the average rate for dinucleotide STRPs. For determination of the mode of mutation, events Involving STRPs on other chromosomes were also examined. Of the events which were verified using DNA from untransformed lymphocytes or which were likely among those for which DNA from untransformed cells was not available: none were located at the sites of melotic recombination, 91% Involved the gain or loss of a single repeat unit, and 15 occurred In the male germline compared to 4 in the female germline (p = 0.01).","author":[{"dropping-particle":"","family":"Weber","given":"James L.","non-dropping-particle":"","parse-names":false,"suffix":""},{"dropping-particle":"","family":"Wong","given":"Carmen","non-dropping-particle":"","parse-names":false,"suffix":""}],"container-title":"Human Molecular Genetics","id":"ITEM-2","issue":"8","issued":{"date-parts":[["1993"]]},"page":"1123-1128","title":"Mutation of human short tandem repeats","type":"article-journal","volume":"2"},"uris":["http://www.mendeley.com/documents/?uuid=4d0bdb51-7d4c-4003-ba07-b46fc1778b53"]},{"id":"ITEM-3","itemData":{"abstract":"Mutational processes of simple sequence repeats (SSRs) in complex gen are poorly understood. We examined these processes by introduing a two-phase mutation model. In this model, mos mutations are ngle-step changes, but ifequent large jumps in repeat number also occur. We used computer sinulations to determine expected values of statistics that reflect requency dbutions ofallele size for the two-phase model and two alternatives, the one-step and geometric models. The theoretical expectations for each model were tested by comparison with observed values for 10 SSR loci genotyped In the Sardn population, whose genetic and demograp histories have been previously reconstructed. The two-phase model provided the best fit to the data for most of these locl in this populatIn. the analysis we amed that the ioci were neutral and that this populat had undergone rapid populatin growth. Recent observations made for unstble trinucleotide repeats support our suest that frequent small changes and rare large changs in repeat number represent two distinct classes of mutation at SSR iocl. We geno-typed the same10loed in Egyptian and sub-Saharan African samples to assess the utility ofSSRs for studying the divergence of populations and found that esimates of interpopulation distances from SSRs were simr to those derived from analysis of mitochondrial DNA. Simple sequence repeats (SSRs) are ubiquitous and highly polymorphic in mammalian genomes (1). As a consequence, they have become the principal markers used in genetic mapping studies (2). Most mutations that have been detected in SSRs show a change in size of one to three repeat units (3, 4). However, mutations in some SSRs are associated with extreme instability in allele size. This inherited instability of several trinucleotide repeats plays a causative role in several human diseases (5) and indicates that large changes in repeat number do occur (5). In this paper, we show that analysis of frequency distributions of allele size, at the population level, can be used to understand mutational changes in SSRs. This analysis required the introduction of a two-phase mutation model for SSR loci, which assumes that most mutational changes result in an increase or decrease of one repeat unit, but that mutations of larger magnitude also occur. To test the model, we genotyped a Sardinian population sample at 10 SSR loci. The distribution of allele sizes in a population depends on its demographic history and on the mutation process…","author":[{"dropping-particle":"","family":"Rienzo","given":"A.","non-dropping-particle":"Di","parse-names":false,"suffix":""},{"dropping-particle":"","family":"Peterson","given":"A C","non-dropping-particle":"","parse-names":false,"suffix":""},{"dropping-particle":"","family":"Garzat","given":"J C","non-dropping-particle":"","parse-names":false,"suffix":""},{"dropping-particle":"","family":"Valdes","given":"A M","non-dropping-particle":"","parse-names":false,"suffix":""},{"dropping-particle":"","family":"Slatkint","given":"M","non-dropping-particle":"","parse-names":false,"suffix":""},{"dropping-particle":"","family":"Freimer","given":"N B","non-dropping-particle":"","parse-names":false,"suffix":""}],"container-title":"Proceedings of the National Academy of Sciences of the United States of America","id":"ITEM-3","issue":"8","issued":{"date-parts":[["1994"]]},"page":"3166-3170","title":"Mutational processes of simple-sequence repeat loci in human populations","type":"article-journal","volume":"91"},"uris":["http://www.mendeley.com/documents/?uuid=f56ebccf-e33a-4339-b14e-c92c078c2366"]},{"id":"ITEM-4","itemData":{"DOI":"10.1073/pnas.122067599","ISSN":"00278424","abstract":"Most studies of microsatellite evolution utilize long, highly mutable loci, which are unrepresentative of the majority of simple repeats in the human genome. Here we use an unbiased sample of 2,467 microsatellite loci derived from alignments of 5.1 Mb of genomic sequence from human and chimpanzee to investigate the mutation process of tandemly repetitive DNA. The results indicate that the process of microsatellite evolution is highly heterogeneous, exhibiting differences between loci of different lengths and motif sizes and between species. We find a highly significant tendency for human dinucleotide repeats to be longer than their orthologues in chimpanzees, whereas the opposite trend is observed in mononucleotide repeat arrays. Furthermore, the rate of divergence between orthologues is significantly higher at longer loci, which also show significantly greater mutability per repeat number. These observations have important consequences for understanding the molecular mechanisms of microsatellite mutation and for the development of improved measures of genetic distance.","author":[{"dropping-particle":"","family":"Webster","given":"Matthew T.","non-dropping-particle":"","parse-names":false,"suffix":""},{"dropping-particle":"","family":"Smith","given":"Nick G.C.","non-dropping-particle":"","parse-names":false,"suffix":""},{"dropping-particle":"","family":"Ellegren","given":"Hans","non-dropping-particle":"","parse-n</w:instrText>
      </w:r>
      <w:r w:rsidRPr="0031233C">
        <w:rPr>
          <w:lang w:val="es-ES"/>
        </w:rPr>
        <w:instrText>ames":false,"suffix":""}],"container-title":"Proceedings of the National Academy of Sciences of the United States of America","id":"ITEM-4","issue":"13","issued":{"date-parts":[["2002"]]},"page":"8748-8753","title":"Microsatellite evolution inferred from human-chimpanzee genomic sequence alignments","type":"article-journal","volume":"99"},"uris":["http://www.mendeley.com/documents/?uuid=b10de563-b1e0-416c-840a-cb9f7dd3197d"]},{"id":"ITEM-5","itemData":{"DOI":"10.1038/nrg1348","ISSN":"1471-0056","PMID":"15153996","author":[{"dropping-particle":"","family":"Ellegren","given":"Hans","non-dropping-particle":"","parse-names":false,"suffix":""}],"container-title":"Nature Reviews Genetics","id":"ITEM-5","issue":"6","issued":{"date-parts":[["2004","6"]]},"page":"435-45","title":"Microsatellites: simple sequences with complex evolution.","type":"article-journal","volume":"5"},"uris":["http://www.mendeley.com/documents/?uuid=abb324c7-b0e7-4c30-a7b9-aa9777683725"]}],"mendeley":{"formattedCitation":"(Di Rienzo et al., 1994; Ellegren, 2004; Valdes et al., 1993; Weber &amp; Wong, 1993; Webster et al., 2002)","plainTextFormattedCitation":"(Di Rienzo et al., 1994; Ellegren, 2004; Valdes et al., 1993; Weber &amp; Wong, 1993; Webster et al., 2002)","previouslyFormattedCitation":"(Di Rienzo et al., 1994; Ellegren, 2004; Valdes et al., 1993; Weber &amp; Wong, 1993; Webster et al., 2002)"},"properties":{"noteIndex":0},"schema":"https://github.com/citation-style-language/schema/raw/master/csl-citation.json"}</w:instrText>
      </w:r>
      <w:r>
        <w:fldChar w:fldCharType="separate"/>
      </w:r>
      <w:r w:rsidRPr="00C12F41">
        <w:rPr>
          <w:noProof/>
          <w:lang w:val="es-ES"/>
        </w:rPr>
        <w:t>(Di Rienzo et al., 1994; Ellegren, 2004; Valdes et al., 1993; Weber &amp; Wong, 1993;</w:t>
      </w:r>
      <w:r w:rsidRPr="005406F9">
        <w:rPr>
          <w:noProof/>
          <w:lang w:val="es-ES"/>
        </w:rPr>
        <w:t xml:space="preserve"> Webster et al., 2002)</w:t>
      </w:r>
      <w:r>
        <w:fldChar w:fldCharType="end"/>
      </w:r>
      <w:r w:rsidRPr="00C92D9A">
        <w:rPr>
          <w:lang w:val="es-ES"/>
        </w:rPr>
        <w:t xml:space="preserve">. </w:t>
      </w:r>
      <w:r>
        <w:t xml:space="preserve">NJ trees were reconstructed with </w:t>
      </w:r>
      <w:proofErr w:type="spellStart"/>
      <w:r>
        <w:rPr>
          <w:i/>
          <w:iCs/>
        </w:rPr>
        <w:t>njs</w:t>
      </w:r>
      <w:proofErr w:type="spellEnd"/>
      <w:r>
        <w:t xml:space="preserve"> function from </w:t>
      </w:r>
      <w:r>
        <w:rPr>
          <w:i/>
          <w:iCs/>
        </w:rPr>
        <w:t>ape</w:t>
      </w:r>
      <w:r>
        <w:t xml:space="preserve"> 5.0 </w:t>
      </w:r>
      <w:r>
        <w:fldChar w:fldCharType="begin" w:fldLock="1"/>
      </w:r>
      <w:r>
        <w:instrText>ADDIN CSL_CITATION {"citationItems":[{"id":"ITEM-1","itemData":{"author":[{"dropping-particle":"","family":"Paradis","given":"Emmanuel","non-dropping-particle":"","parse-names":false,"suffix":""},{"dropping-particle":"","family":"Schliep","given":"Klaus","non-dropping-particle":"","parse-names":false,"suffix":""}],"container-title":"Bioinformatics","id":"ITEM-1","issued":{"date-parts":[["2018"]]},"page":"526-528","title":"ape 5.0: an environment for modern phylogenetics and evolutionary analyses in R","type":"article-journal","volume":"35"},"uris":["http://www.mendeley.com/documents/?uuid=86e1af36-c9cb-4ea1-964c-b69124d11099"]}],"mendeley":{"formattedCitation":"(Paradis &amp; Schliep, 2018)","plainTextFormattedCitation":"(Paradis &amp; Schliep, 2018)","previouslyFormattedCitation":"(Paradis &amp; Schliep, 2018)"},"properties":{"noteIndex":0},"schema":"https://github.com/citation-style-language/schema/raw/master/csl-citation.json"}</w:instrText>
      </w:r>
      <w:r>
        <w:fldChar w:fldCharType="separate"/>
      </w:r>
      <w:r w:rsidRPr="00053D8D">
        <w:rPr>
          <w:noProof/>
        </w:rPr>
        <w:t>(Paradis &amp; Schliep, 2018)</w:t>
      </w:r>
      <w:r>
        <w:fldChar w:fldCharType="end"/>
      </w:r>
      <w:r>
        <w:t xml:space="preserve">, and bootstrap support values of all internal nodes in the trees were computed with a modified function from </w:t>
      </w:r>
      <w:r>
        <w:rPr>
          <w:i/>
          <w:iCs/>
        </w:rPr>
        <w:t>ape::</w:t>
      </w:r>
      <w:proofErr w:type="spellStart"/>
      <w:r>
        <w:rPr>
          <w:i/>
          <w:iCs/>
        </w:rPr>
        <w:t>boot.phylo</w:t>
      </w:r>
      <w:proofErr w:type="spellEnd"/>
      <w:r>
        <w:t xml:space="preserve"> to accommodate non-standard input data. First, we resampled with replacement loci in the genotype matrices, from which we reconstructed NJ trees. These trees were rooted using midpoint rooting with function </w:t>
      </w:r>
      <w:proofErr w:type="spellStart"/>
      <w:r>
        <w:rPr>
          <w:i/>
          <w:iCs/>
        </w:rPr>
        <w:t>midpoint.root</w:t>
      </w:r>
      <w:proofErr w:type="spellEnd"/>
      <w:r>
        <w:t xml:space="preserve"> from </w:t>
      </w:r>
      <w:proofErr w:type="spellStart"/>
      <w:r>
        <w:rPr>
          <w:i/>
          <w:iCs/>
        </w:rPr>
        <w:t>phytools</w:t>
      </w:r>
      <w:proofErr w:type="spellEnd"/>
      <w:r>
        <w:t xml:space="preserve"> 0.6-60 </w:t>
      </w:r>
      <w:r>
        <w:fldChar w:fldCharType="begin" w:fldLock="1"/>
      </w:r>
      <w:r>
        <w:instrText>ADDIN CSL_CITATION {"citationItems":[{"id":"ITEM-1","itemData":{"DOI":"10.1111/j.2041-210X.2011.00169.x","ISSN":"2041210X","abstract":"1. Here, I present a new, multifunctional phylogenetics package, phytools, for the R statistical computing environment. 2. The focus of the package is on methods for phylogenetic comparative biology; however, it also includes tools for tree inference, phylogeny input/output, plotting, manipulation and several other tasks. 3. I describe and tabulate the major methods implemented in phytools, and in addition provide some demonstration of its use in the form of two illustrative examples. 4. Finally, I conclude by briefly describing an active web-log that I use to document present and future developments for phytools. I also note other web resources for phylogenetics in the R computational environment.","author":[{"dropping-particle":"","family":"Revell","given":"Liam J.","non-dropping-particle":"","parse-names":false,"suffix":""}],"container-title":"Methods in Ecology and Evolution","id":"ITEM-1","issue":"2","issued":{"date-parts":[["2012","4"]]},"page":"217-223","title":"phytools: an R package for phylogenetic comparative biology (and other things)","type":"article-journal","volume":"3"},"uris":["http://www.mendeley.com/documents/?uuid=7b6027b3-d95f-4b9a-9df9-082b0b4925ea"]}],"mendeley":{"formattedCitation":"(Revell, 2012)","plainTextFormattedCitation":"(Revell, 2012)","previouslyFormattedCitation":"(Revell, 2012)"},"properties":{"noteIndex":0},"schema":"https://github.com/citation-style-language/schema/raw/master/csl-citation.json"}</w:instrText>
      </w:r>
      <w:r>
        <w:fldChar w:fldCharType="separate"/>
      </w:r>
      <w:r w:rsidRPr="003E20D2">
        <w:rPr>
          <w:noProof/>
        </w:rPr>
        <w:t>(Revell, 2012)</w:t>
      </w:r>
      <w:r>
        <w:fldChar w:fldCharType="end"/>
      </w:r>
      <w:r>
        <w:t>. Finally, bootstrap values were computed by counting the partitions of the original trees present in 1000 bootstrapped trees.</w:t>
      </w:r>
    </w:p>
    <w:p w:rsidR="00EE0AB7" w:rsidRDefault="00EE0AB7" w:rsidP="00EE0AB7">
      <w:pPr>
        <w:rPr>
          <w:iCs/>
        </w:rPr>
      </w:pPr>
      <w:r>
        <w:t>The clustering topology</w:t>
      </w:r>
      <w:r w:rsidRPr="00DD3BBE">
        <w:t xml:space="preserve"> </w:t>
      </w:r>
      <w:r>
        <w:t>inferred from</w:t>
      </w:r>
      <w:r w:rsidRPr="00DD3BBE">
        <w:t xml:space="preserve"> th</w:t>
      </w:r>
      <w:r>
        <w:t xml:space="preserve">e </w:t>
      </w:r>
      <w:r w:rsidRPr="00DD3BBE">
        <w:t>SNP</w:t>
      </w:r>
      <w:r>
        <w:t xml:space="preserve"> </w:t>
      </w:r>
      <w:r w:rsidRPr="00DD3BBE">
        <w:t xml:space="preserve">dataset were highly supported </w:t>
      </w:r>
      <w:r w:rsidRPr="003D68B6">
        <w:t>at all depths. Conversely, the trees from microsatellites were less supported</w:t>
      </w:r>
      <w:r w:rsidRPr="00DD3BBE">
        <w:t xml:space="preserve">. For SNPs, the two main </w:t>
      </w:r>
      <w:r>
        <w:t>groups</w:t>
      </w:r>
      <w:r w:rsidRPr="003D68B6">
        <w:t xml:space="preserve"> in the </w:t>
      </w:r>
      <w:r>
        <w:t>clustering</w:t>
      </w:r>
      <w:r w:rsidRPr="003D68B6">
        <w:t xml:space="preserve"> corresponded to the main two groups at K</w:t>
      </w:r>
      <w:r>
        <w:t xml:space="preserve"> = </w:t>
      </w:r>
      <w:r w:rsidRPr="003D68B6">
        <w:t xml:space="preserve">2 from STRUCTURE: a northern and </w:t>
      </w:r>
      <w:r>
        <w:t xml:space="preserve">a </w:t>
      </w:r>
      <w:r w:rsidRPr="003D68B6">
        <w:t xml:space="preserve">southern lineage </w:t>
      </w:r>
      <w:r>
        <w:t>for</w:t>
      </w:r>
      <w:r w:rsidRPr="003D68B6">
        <w:t xml:space="preserve"> </w:t>
      </w:r>
      <w:r w:rsidRPr="003D68B6">
        <w:rPr>
          <w:i/>
        </w:rPr>
        <w:t>H. molleri</w:t>
      </w:r>
      <w:r w:rsidRPr="00DD3BBE">
        <w:t>, and</w:t>
      </w:r>
      <w:r>
        <w:t xml:space="preserve"> a central-western and a north</w:t>
      </w:r>
      <w:r w:rsidRPr="00DD3BBE">
        <w:t xml:space="preserve">eastern lineage </w:t>
      </w:r>
      <w:r>
        <w:t>for</w:t>
      </w:r>
      <w:r w:rsidRPr="00DD3BBE">
        <w:t xml:space="preserve"> </w:t>
      </w:r>
      <w:r w:rsidRPr="00DD3BBE">
        <w:rPr>
          <w:i/>
        </w:rPr>
        <w:t>P. cultripes</w:t>
      </w:r>
      <w:r w:rsidRPr="00DD3BBE">
        <w:t xml:space="preserve">. </w:t>
      </w:r>
      <w:r>
        <w:t>Further</w:t>
      </w:r>
      <w:r w:rsidRPr="00DD3BBE">
        <w:t xml:space="preserve"> subdivisions within each major </w:t>
      </w:r>
      <w:r>
        <w:t>group</w:t>
      </w:r>
      <w:r w:rsidRPr="00DD3BBE">
        <w:t xml:space="preserve"> were </w:t>
      </w:r>
      <w:r w:rsidRPr="00195EBC">
        <w:t xml:space="preserve">highly congruent with clusters retrieved with increasing K </w:t>
      </w:r>
      <w:r>
        <w:t xml:space="preserve">values </w:t>
      </w:r>
      <w:r w:rsidRPr="00195EBC">
        <w:t xml:space="preserve">in STRUCTURE. For instance, for the southern clade in </w:t>
      </w:r>
      <w:r w:rsidRPr="00705925">
        <w:rPr>
          <w:i/>
        </w:rPr>
        <w:t>H. molleri</w:t>
      </w:r>
      <w:r w:rsidRPr="00DD3BBE">
        <w:t xml:space="preserve"> (blue at K</w:t>
      </w:r>
      <w:r>
        <w:t xml:space="preserve"> = </w:t>
      </w:r>
      <w:r w:rsidRPr="00DD3BBE">
        <w:t>2), STRUCTURE identified highly nested sub-clustering (up to 6 different main clusters) from K</w:t>
      </w:r>
      <w:r>
        <w:t xml:space="preserve"> = </w:t>
      </w:r>
      <w:r w:rsidRPr="00DD3BBE">
        <w:t>2 to K</w:t>
      </w:r>
      <w:r>
        <w:t xml:space="preserve"> = </w:t>
      </w:r>
      <w:r w:rsidRPr="00DD3BBE">
        <w:t xml:space="preserve">8. This nested clustering pattern correlated </w:t>
      </w:r>
      <w:r w:rsidRPr="00195EBC">
        <w:t xml:space="preserve">with long branches </w:t>
      </w:r>
      <w:r w:rsidRPr="003D68B6">
        <w:t>in th</w:t>
      </w:r>
      <w:r>
        <w:t>e NJ subgroups (</w:t>
      </w:r>
      <w:r w:rsidRPr="003D68B6">
        <w:t xml:space="preserve">notice the long branch lengths </w:t>
      </w:r>
      <w:r>
        <w:t>associated with samples from</w:t>
      </w:r>
      <w:r w:rsidRPr="003D68B6">
        <w:t xml:space="preserve"> localities from Ojos de </w:t>
      </w:r>
      <w:proofErr w:type="spellStart"/>
      <w:r w:rsidRPr="003D68B6">
        <w:t>Villave</w:t>
      </w:r>
      <w:r>
        <w:t>rde</w:t>
      </w:r>
      <w:proofErr w:type="spellEnd"/>
      <w:r>
        <w:t xml:space="preserve">, id 44, at K4, Serra da Estrela, id 55, at K7, or </w:t>
      </w:r>
      <w:proofErr w:type="spellStart"/>
      <w:r>
        <w:t>Longueira</w:t>
      </w:r>
      <w:proofErr w:type="spellEnd"/>
      <w:r>
        <w:t>, id 31,</w:t>
      </w:r>
      <w:r w:rsidRPr="003D68B6">
        <w:t xml:space="preserve"> at K8</w:t>
      </w:r>
      <w:r>
        <w:t xml:space="preserve">; </w:t>
      </w:r>
      <w:r w:rsidR="00504E0C">
        <w:t>Figure SF1.1</w:t>
      </w:r>
      <w:r>
        <w:t>)</w:t>
      </w:r>
      <w:r w:rsidRPr="003D68B6">
        <w:t>. However, in clades with more complex branching patterns and shorter branch lengths, STRUCTURE ancestries changed gradually across tips in the tree following correlated geographi</w:t>
      </w:r>
      <w:r>
        <w:t>cal and topological clines. For</w:t>
      </w:r>
      <w:r w:rsidRPr="003D68B6">
        <w:t xml:space="preserve"> </w:t>
      </w:r>
      <w:r w:rsidRPr="00705925">
        <w:rPr>
          <w:i/>
        </w:rPr>
        <w:t>H. molleri</w:t>
      </w:r>
      <w:r w:rsidRPr="00DD3BBE">
        <w:t>, this was noticeable</w:t>
      </w:r>
      <w:r>
        <w:t>,</w:t>
      </w:r>
      <w:r w:rsidRPr="00DD3BBE">
        <w:t xml:space="preserve"> for instance</w:t>
      </w:r>
      <w:r>
        <w:t>,</w:t>
      </w:r>
      <w:r w:rsidRPr="00DD3BBE">
        <w:t xml:space="preserve"> in the northern clade (orange at K</w:t>
      </w:r>
      <w:r>
        <w:t xml:space="preserve"> = </w:t>
      </w:r>
      <w:r w:rsidRPr="00DD3BBE">
        <w:t xml:space="preserve">2), </w:t>
      </w:r>
      <w:r>
        <w:t>which showed a cline from “pure</w:t>
      </w:r>
      <w:r w:rsidRPr="00DD3BBE">
        <w:t>” orange eastern localities to increasing magenta ancestries to the west, matching the branching pattern in th</w:t>
      </w:r>
      <w:r>
        <w:t>e tree (</w:t>
      </w:r>
      <w:r w:rsidR="00504E0C">
        <w:t>Figure SF1.1</w:t>
      </w:r>
      <w:r>
        <w:t>). For</w:t>
      </w:r>
      <w:r w:rsidRPr="00DD3BBE">
        <w:t xml:space="preserve"> </w:t>
      </w:r>
      <w:r w:rsidRPr="00D51296">
        <w:rPr>
          <w:i/>
        </w:rPr>
        <w:t>P. cultripes</w:t>
      </w:r>
      <w:r w:rsidRPr="00DD3BBE">
        <w:t>, these clines were evident from K</w:t>
      </w:r>
      <w:r>
        <w:t xml:space="preserve"> = </w:t>
      </w:r>
      <w:r w:rsidRPr="00DD3BBE">
        <w:t>3 to K</w:t>
      </w:r>
      <w:r>
        <w:t xml:space="preserve"> = </w:t>
      </w:r>
      <w:r w:rsidRPr="00DD3BBE">
        <w:t>8 in the central-southern group (blue at K</w:t>
      </w:r>
      <w:r>
        <w:t xml:space="preserve"> = </w:t>
      </w:r>
      <w:r w:rsidRPr="00DD3BBE">
        <w:t>2), and mirrored a steady branching topology rather than long branches support</w:t>
      </w:r>
      <w:r w:rsidRPr="003D68B6">
        <w:t xml:space="preserve">ing very differentiated groups. The topologies </w:t>
      </w:r>
      <w:r>
        <w:t>of</w:t>
      </w:r>
      <w:r w:rsidRPr="003D68B6">
        <w:t xml:space="preserve"> the trees </w:t>
      </w:r>
      <w:r>
        <w:t xml:space="preserve">inferred </w:t>
      </w:r>
      <w:r w:rsidRPr="003D68B6">
        <w:t>from microsatellites were poorly supported</w:t>
      </w:r>
      <w:r>
        <w:t>, and</w:t>
      </w:r>
      <w:r w:rsidRPr="003D68B6">
        <w:t xml:space="preserve"> they were less congruent with STRUCTURE clustering compared to trees from SNPs</w:t>
      </w:r>
      <w:r>
        <w:t>.</w:t>
      </w:r>
      <w:r w:rsidRPr="003D68B6">
        <w:t xml:space="preserve"> As a consequence, </w:t>
      </w:r>
      <w:r>
        <w:t>clustering</w:t>
      </w:r>
      <w:r w:rsidRPr="003D68B6">
        <w:t xml:space="preserve"> built from microsatellite data had less power to support </w:t>
      </w:r>
      <w:r>
        <w:t xml:space="preserve">spatial genetic </w:t>
      </w:r>
      <w:r w:rsidRPr="003D68B6">
        <w:t>clines or other genetic hierarchical patterns compared to those from SNPs.</w:t>
      </w:r>
    </w:p>
    <w:p w:rsidR="00505F75" w:rsidRPr="00505F75" w:rsidRDefault="00505F75" w:rsidP="00EE0AB7">
      <w:pPr>
        <w:rPr>
          <w:b/>
        </w:rPr>
      </w:pPr>
      <w:r w:rsidRPr="00505F75">
        <w:rPr>
          <w:b/>
        </w:rPr>
        <w:lastRenderedPageBreak/>
        <w:t>References</w:t>
      </w:r>
    </w:p>
    <w:p w:rsidR="00505F75" w:rsidRDefault="00505F75" w:rsidP="00505F75">
      <w:pPr>
        <w:ind w:left="567" w:hanging="567"/>
      </w:pPr>
      <w:r>
        <w:t xml:space="preserve">Di </w:t>
      </w:r>
      <w:proofErr w:type="spellStart"/>
      <w:r>
        <w:t>Rienzo</w:t>
      </w:r>
      <w:proofErr w:type="spellEnd"/>
      <w:r>
        <w:t xml:space="preserve">, A., Peterson, A. C., </w:t>
      </w:r>
      <w:proofErr w:type="spellStart"/>
      <w:r>
        <w:t>Garzat</w:t>
      </w:r>
      <w:proofErr w:type="spellEnd"/>
      <w:r>
        <w:t xml:space="preserve">, J. C., Valdes, A. M., </w:t>
      </w:r>
      <w:proofErr w:type="spellStart"/>
      <w:r>
        <w:t>Slatkint</w:t>
      </w:r>
      <w:proofErr w:type="spellEnd"/>
      <w:r>
        <w:t xml:space="preserve">, M., &amp; </w:t>
      </w:r>
      <w:proofErr w:type="spellStart"/>
      <w:r>
        <w:t>Freimer</w:t>
      </w:r>
      <w:proofErr w:type="spellEnd"/>
      <w:r>
        <w:t>, N. B. (1994). Mutational processes of simple-sequence repeat loci in human populations. Proceedings of the National Academy of Sciences of the United States of America, 91(8), 3166–3170. Retrieved from https://www.pnas.org/content/pnas/91/8/3166.full.pdf</w:t>
      </w:r>
    </w:p>
    <w:p w:rsidR="00505F75" w:rsidRDefault="00505F75" w:rsidP="00505F75">
      <w:pPr>
        <w:ind w:left="567" w:hanging="567"/>
      </w:pPr>
      <w:proofErr w:type="spellStart"/>
      <w:r>
        <w:t>Ellegren</w:t>
      </w:r>
      <w:proofErr w:type="spellEnd"/>
      <w:r>
        <w:t xml:space="preserve">, H. (2004). Microsatellites: simple sequences with complex evolution. Nature Reviews Genetics, 5(6), 435–445. </w:t>
      </w:r>
      <w:proofErr w:type="spellStart"/>
      <w:r>
        <w:t>doi</w:t>
      </w:r>
      <w:proofErr w:type="spellEnd"/>
      <w:r>
        <w:t>: 10.1038/nrg1348</w:t>
      </w:r>
    </w:p>
    <w:p w:rsidR="00505F75" w:rsidRDefault="00505F75" w:rsidP="00505F75">
      <w:pPr>
        <w:ind w:left="567" w:hanging="567"/>
      </w:pPr>
      <w:r>
        <w:t xml:space="preserve">Kalinowski, S. T. (2009). How well do evolutionary trees describe genetic relationships among populations? Heredity, 102(5), 506–513. </w:t>
      </w:r>
      <w:proofErr w:type="spellStart"/>
      <w:r>
        <w:t>doi</w:t>
      </w:r>
      <w:proofErr w:type="spellEnd"/>
      <w:r>
        <w:t>: 10.1038/hdy.2008.136</w:t>
      </w:r>
    </w:p>
    <w:p w:rsidR="00505F75" w:rsidRDefault="00505F75" w:rsidP="00505F75">
      <w:pPr>
        <w:ind w:left="567" w:hanging="567"/>
      </w:pPr>
      <w:r>
        <w:t xml:space="preserve">Kalinowski, S. T. (2011). The computer program STRUCTURE does not reliably identify the main genetic clusters within species: Simulations and implications for human population structure. Heredity, 106(4), 625–632. </w:t>
      </w:r>
      <w:proofErr w:type="spellStart"/>
      <w:r>
        <w:t>doi</w:t>
      </w:r>
      <w:proofErr w:type="spellEnd"/>
      <w:r>
        <w:t>: 10.1038/hdy.2010.95</w:t>
      </w:r>
    </w:p>
    <w:p w:rsidR="00505F75" w:rsidRDefault="00505F75" w:rsidP="00505F75">
      <w:pPr>
        <w:ind w:left="567" w:hanging="567"/>
      </w:pPr>
      <w:r>
        <w:t xml:space="preserve">Kopelman, N. M., Stone, L., </w:t>
      </w:r>
      <w:proofErr w:type="spellStart"/>
      <w:r>
        <w:t>Gascuel</w:t>
      </w:r>
      <w:proofErr w:type="spellEnd"/>
      <w:r>
        <w:t>, O., &amp; Rosenberg, N. A. (2013). The behavior of admixed populations in neighbor-joining inference of population trees. Pacific Symposium on Biocomputing, 273–284.</w:t>
      </w:r>
    </w:p>
    <w:p w:rsidR="00505F75" w:rsidRDefault="00505F75" w:rsidP="00505F75">
      <w:pPr>
        <w:ind w:left="567" w:hanging="567"/>
      </w:pPr>
      <w:proofErr w:type="spellStart"/>
      <w:r>
        <w:t>Kosman</w:t>
      </w:r>
      <w:proofErr w:type="spellEnd"/>
      <w:r>
        <w:t xml:space="preserve">, E., &amp; Leonard, K. J. (2005). Similarity coefficients for molecular markers in studies of genetic relationships between individuals for haploid, diploid, and polyploid species. Molecular Ecology, 14(2), 415–424. </w:t>
      </w:r>
      <w:proofErr w:type="spellStart"/>
      <w:r>
        <w:t>doi</w:t>
      </w:r>
      <w:proofErr w:type="spellEnd"/>
      <w:r>
        <w:t>: 10.1111/j.1365-294X.</w:t>
      </w:r>
      <w:proofErr w:type="gramStart"/>
      <w:r>
        <w:t>2005.02416.x</w:t>
      </w:r>
      <w:proofErr w:type="gramEnd"/>
    </w:p>
    <w:p w:rsidR="00505F75" w:rsidRDefault="00505F75" w:rsidP="00505F75">
      <w:pPr>
        <w:ind w:left="567" w:hanging="567"/>
      </w:pPr>
      <w:r>
        <w:t xml:space="preserve">Paradis, E., &amp; </w:t>
      </w:r>
      <w:proofErr w:type="spellStart"/>
      <w:r>
        <w:t>Schliep</w:t>
      </w:r>
      <w:proofErr w:type="spellEnd"/>
      <w:r>
        <w:t>, K. (2018). ape 5.0: an environment for modern phylogenetics and evolutionary analyses in R. Bioinformatics, 35, 526–528.</w:t>
      </w:r>
    </w:p>
    <w:p w:rsidR="00505F75" w:rsidRDefault="00505F75" w:rsidP="00505F75">
      <w:pPr>
        <w:ind w:left="567" w:hanging="567"/>
      </w:pPr>
      <w:r>
        <w:t xml:space="preserve">Revell, L. J. (2012). </w:t>
      </w:r>
      <w:proofErr w:type="spellStart"/>
      <w:r>
        <w:t>phytools</w:t>
      </w:r>
      <w:proofErr w:type="spellEnd"/>
      <w:r>
        <w:t xml:space="preserve">: </w:t>
      </w:r>
      <w:proofErr w:type="gramStart"/>
      <w:r>
        <w:t>an</w:t>
      </w:r>
      <w:proofErr w:type="gramEnd"/>
      <w:r>
        <w:t xml:space="preserve"> R package for phylogenetic comparative biology (and other things). Methods in Ecology and Evolution, 3(2), 217–223. </w:t>
      </w:r>
      <w:proofErr w:type="spellStart"/>
      <w:r>
        <w:t>doi</w:t>
      </w:r>
      <w:proofErr w:type="spellEnd"/>
      <w:r>
        <w:t>: 10.1111/j.2041-210X.</w:t>
      </w:r>
      <w:proofErr w:type="gramStart"/>
      <w:r>
        <w:t>2011.00169.x</w:t>
      </w:r>
      <w:proofErr w:type="gramEnd"/>
    </w:p>
    <w:p w:rsidR="00505F75" w:rsidRDefault="00505F75" w:rsidP="00505F75">
      <w:pPr>
        <w:ind w:left="567" w:hanging="567"/>
      </w:pPr>
      <w:r>
        <w:t xml:space="preserve">Saitou, N., &amp; </w:t>
      </w:r>
      <w:proofErr w:type="spellStart"/>
      <w:r>
        <w:t>Nei</w:t>
      </w:r>
      <w:proofErr w:type="spellEnd"/>
      <w:r>
        <w:t xml:space="preserve">, M. (1987). The neighbor-joining method: a new method for reconstructing phylogenetic trees. Molecular Biology and Evolution, 4(4), 406–425. </w:t>
      </w:r>
      <w:proofErr w:type="spellStart"/>
      <w:r>
        <w:t>doi</w:t>
      </w:r>
      <w:proofErr w:type="spellEnd"/>
      <w:r>
        <w:t>: 10.1093/oxfordjournals.molbev.a040454</w:t>
      </w:r>
    </w:p>
    <w:p w:rsidR="00505F75" w:rsidRDefault="00505F75" w:rsidP="00505F75">
      <w:pPr>
        <w:ind w:left="567" w:hanging="567"/>
      </w:pPr>
      <w:r>
        <w:t xml:space="preserve">Valdes, A. M., </w:t>
      </w:r>
      <w:proofErr w:type="spellStart"/>
      <w:r>
        <w:t>Slatkin</w:t>
      </w:r>
      <w:proofErr w:type="spellEnd"/>
      <w:r>
        <w:t xml:space="preserve">, M., &amp; </w:t>
      </w:r>
      <w:proofErr w:type="spellStart"/>
      <w:r>
        <w:t>Freimer</w:t>
      </w:r>
      <w:proofErr w:type="spellEnd"/>
      <w:r>
        <w:t>, N. B. (1993). Allele frequencies at microsatellite loci: The stepwise mutation model revisited. Genetics, 133(3), 737–749.</w:t>
      </w:r>
    </w:p>
    <w:p w:rsidR="00505F75" w:rsidRDefault="00505F75" w:rsidP="00505F75">
      <w:pPr>
        <w:ind w:left="567" w:hanging="567"/>
      </w:pPr>
      <w:r>
        <w:t xml:space="preserve">Weber, J. L., &amp; Wong, C. (1993). Mutation of human short tandem repeats. Human Molecular Genetics, 2(8), 1123–1128. </w:t>
      </w:r>
      <w:proofErr w:type="spellStart"/>
      <w:r>
        <w:t>doi</w:t>
      </w:r>
      <w:proofErr w:type="spellEnd"/>
      <w:r>
        <w:t>: 10.1093/</w:t>
      </w:r>
      <w:proofErr w:type="spellStart"/>
      <w:r>
        <w:t>hmg</w:t>
      </w:r>
      <w:proofErr w:type="spellEnd"/>
      <w:r>
        <w:t>/2.8.1123</w:t>
      </w:r>
    </w:p>
    <w:p w:rsidR="00505F75" w:rsidRPr="00DD3BBE" w:rsidRDefault="00505F75" w:rsidP="00505F75">
      <w:pPr>
        <w:ind w:left="567" w:hanging="567"/>
      </w:pPr>
      <w:r>
        <w:t xml:space="preserve">Webster, M. T., Smith, N. G. C., &amp; </w:t>
      </w:r>
      <w:proofErr w:type="spellStart"/>
      <w:r>
        <w:t>Ellegren</w:t>
      </w:r>
      <w:proofErr w:type="spellEnd"/>
      <w:r>
        <w:t xml:space="preserve">, H. (2002). Microsatellite evolution inferred from human-chimpanzee genomic sequence alignments. Proceedings of the National Academy of Sciences of the United States of America, 99(13), 8748–8753. </w:t>
      </w:r>
      <w:proofErr w:type="spellStart"/>
      <w:r>
        <w:t>doi</w:t>
      </w:r>
      <w:proofErr w:type="spellEnd"/>
      <w:r>
        <w:t>: 10.1073/pnas.122067599</w:t>
      </w:r>
    </w:p>
    <w:p w:rsidR="00EE0AB7" w:rsidRDefault="00EE0AB7" w:rsidP="005819A7"/>
    <w:p w:rsidR="00EE0AB7" w:rsidRDefault="00EE0AB7" w:rsidP="00EE0AB7">
      <w:pPr>
        <w:keepNext/>
        <w:spacing w:line="240" w:lineRule="auto"/>
        <w:jc w:val="left"/>
      </w:pPr>
      <w:r>
        <w:rPr>
          <w:noProof/>
        </w:rPr>
        <w:lastRenderedPageBreak/>
        <w:drawing>
          <wp:inline distT="0" distB="0" distL="0" distR="0">
            <wp:extent cx="5822776" cy="8469745"/>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pdf"/>
                    <pic:cNvPicPr/>
                  </pic:nvPicPr>
                  <pic:blipFill>
                    <a:blip r:embed="rId18"/>
                    <a:stretch>
                      <a:fillRect/>
                    </a:stretch>
                  </pic:blipFill>
                  <pic:spPr>
                    <a:xfrm>
                      <a:off x="0" y="0"/>
                      <a:ext cx="5826402" cy="8475020"/>
                    </a:xfrm>
                    <a:prstGeom prst="rect">
                      <a:avLst/>
                    </a:prstGeom>
                  </pic:spPr>
                </pic:pic>
              </a:graphicData>
            </a:graphic>
          </wp:inline>
        </w:drawing>
      </w:r>
    </w:p>
    <w:p w:rsidR="005819A7" w:rsidRDefault="00EE0AB7" w:rsidP="00415B6F">
      <w:pPr>
        <w:pStyle w:val="Descripcin"/>
        <w:spacing w:line="240" w:lineRule="auto"/>
        <w:jc w:val="left"/>
        <w:rPr>
          <w:rFonts w:eastAsiaTheme="majorEastAsia" w:cstheme="majorBidi"/>
          <w:sz w:val="26"/>
          <w:szCs w:val="26"/>
        </w:rPr>
      </w:pPr>
      <w:r>
        <w:t>Figure S</w:t>
      </w:r>
      <w:r w:rsidR="00F45A80">
        <w:t>F1.1</w:t>
      </w:r>
      <w:r>
        <w:t>.</w:t>
      </w:r>
      <w:r w:rsidRPr="00EE0AB7">
        <w:t xml:space="preserve"> </w:t>
      </w:r>
      <w:r w:rsidRPr="00E53B7A">
        <w:t xml:space="preserve">Rooted </w:t>
      </w:r>
      <w:r>
        <w:t>NJ</w:t>
      </w:r>
      <w:r w:rsidRPr="00E53B7A">
        <w:t xml:space="preserve"> trees for SNP (A, </w:t>
      </w:r>
      <w:r>
        <w:t>C</w:t>
      </w:r>
      <w:r w:rsidRPr="00E53B7A">
        <w:t>) and micro</w:t>
      </w:r>
      <w:r>
        <w:t>sa</w:t>
      </w:r>
      <w:r w:rsidRPr="00E53B7A">
        <w:t>tellite (</w:t>
      </w:r>
      <w:r>
        <w:t xml:space="preserve">B, </w:t>
      </w:r>
      <w:r w:rsidRPr="00E53B7A">
        <w:t xml:space="preserve">D) datasets from </w:t>
      </w:r>
      <w:r w:rsidRPr="00E53B7A">
        <w:rPr>
          <w:i/>
        </w:rPr>
        <w:t>H. molleri</w:t>
      </w:r>
      <w:r w:rsidRPr="00E53B7A">
        <w:t xml:space="preserve"> (A, </w:t>
      </w:r>
      <w:r>
        <w:t>B</w:t>
      </w:r>
      <w:r w:rsidRPr="00E53B7A">
        <w:t xml:space="preserve">) and </w:t>
      </w:r>
      <w:r w:rsidRPr="00E53B7A">
        <w:rPr>
          <w:i/>
        </w:rPr>
        <w:t>P. cultripes</w:t>
      </w:r>
      <w:r w:rsidRPr="00E53B7A">
        <w:t xml:space="preserve"> (</w:t>
      </w:r>
      <w:r>
        <w:t>C</w:t>
      </w:r>
      <w:r w:rsidRPr="00E53B7A">
        <w:t xml:space="preserve">, D). </w:t>
      </w:r>
      <w:r>
        <w:t>High/low supported n</w:t>
      </w:r>
      <w:r w:rsidRPr="00E53B7A">
        <w:t xml:space="preserve">odes </w:t>
      </w:r>
      <w:r>
        <w:t>(</w:t>
      </w:r>
      <w:r w:rsidRPr="00E53B7A">
        <w:t xml:space="preserve">bootstrap </w:t>
      </w:r>
      <w:r>
        <w:t>threshold of</w:t>
      </w:r>
      <w:r w:rsidRPr="00E53B7A">
        <w:t xml:space="preserve"> 70</w:t>
      </w:r>
      <w:r>
        <w:t>0/1000) are depicted by black squares/red circles, respectively</w:t>
      </w:r>
      <w:r w:rsidRPr="00E53B7A">
        <w:t xml:space="preserve">. </w:t>
      </w:r>
      <w:r>
        <w:t xml:space="preserve">Each tip is identified with a locality ID (Table S1) followed by the individual sample code. Next to them, ancestry proportions </w:t>
      </w:r>
      <w:r w:rsidRPr="00E53B7A">
        <w:t xml:space="preserve">from </w:t>
      </w:r>
      <w:r w:rsidRPr="00E53B7A">
        <w:lastRenderedPageBreak/>
        <w:t xml:space="preserve">CLUMPAK consensus solutions for the major </w:t>
      </w:r>
      <w:r>
        <w:t>mode from the 10 replicate runs</w:t>
      </w:r>
      <w:r w:rsidRPr="00E53B7A">
        <w:t xml:space="preserve"> </w:t>
      </w:r>
      <w:r>
        <w:t>for K = 2 to K = 8 are shown.</w:t>
      </w:r>
      <w:r w:rsidR="00415B6F" w:rsidRPr="00415B6F">
        <w:t xml:space="preserve"> </w:t>
      </w:r>
      <w:r w:rsidR="00415B6F">
        <w:t>C</w:t>
      </w:r>
      <w:r w:rsidR="00415B6F" w:rsidRPr="00190AA8">
        <w:t>olors in this plot do not necessarily match the clusters from Figure 1.</w:t>
      </w:r>
      <w:r w:rsidR="005819A7">
        <w:br w:type="page"/>
      </w:r>
    </w:p>
    <w:p w:rsidR="00282D6C" w:rsidRDefault="00282D6C" w:rsidP="00282D6C">
      <w:pPr>
        <w:pStyle w:val="Ttulo2"/>
      </w:pPr>
      <w:bookmarkStart w:id="12" w:name="_Toc43396965"/>
      <w:r w:rsidRPr="00E167CB">
        <w:lastRenderedPageBreak/>
        <w:t xml:space="preserve">Supplementary File </w:t>
      </w:r>
      <w:r>
        <w:t>S</w:t>
      </w:r>
      <w:r w:rsidR="005819A7">
        <w:t>2</w:t>
      </w:r>
      <w:r>
        <w:t>. Coefficient of admixture</w:t>
      </w:r>
      <w:bookmarkEnd w:id="12"/>
    </w:p>
    <w:p w:rsidR="005D41BB" w:rsidRPr="00C96FE6" w:rsidRDefault="005D41BB" w:rsidP="00282D6C">
      <w:r w:rsidRPr="00C96FE6">
        <w:t xml:space="preserve">The CA for individual </w:t>
      </w:r>
      <w:proofErr w:type="spellStart"/>
      <w:r w:rsidRPr="00C96FE6">
        <w:rPr>
          <w:i/>
        </w:rPr>
        <w:t>i</w:t>
      </w:r>
      <w:proofErr w:type="spellEnd"/>
      <w:r w:rsidRPr="00C96FE6">
        <w:t xml:space="preserve"> and a given number of clusters </w:t>
      </w:r>
      <w:r w:rsidRPr="00C96FE6">
        <w:rPr>
          <w:i/>
        </w:rPr>
        <w:t>K</w:t>
      </w:r>
      <w:r w:rsidRPr="00C96FE6">
        <w:t xml:space="preserve"> (</w:t>
      </w:r>
      <w:proofErr w:type="spellStart"/>
      <w:r w:rsidRPr="00C96FE6">
        <w:rPr>
          <w:i/>
        </w:rPr>
        <w:t>CA</w:t>
      </w:r>
      <w:r w:rsidRPr="00C96FE6">
        <w:rPr>
          <w:i/>
          <w:vertAlign w:val="subscript"/>
        </w:rPr>
        <w:t>Ki</w:t>
      </w:r>
      <w:proofErr w:type="spellEnd"/>
      <w:r w:rsidRPr="00C96FE6">
        <w:t xml:space="preserve">) is the sum of squared ancestry memberships for each </w:t>
      </w:r>
      <w:r w:rsidRPr="00C96FE6">
        <w:rPr>
          <w:i/>
        </w:rPr>
        <w:t>k</w:t>
      </w:r>
      <w:r w:rsidRPr="00C96FE6">
        <w:t xml:space="preserve"> cluster (</w:t>
      </w:r>
      <w:proofErr w:type="spellStart"/>
      <w:r w:rsidRPr="00C96FE6">
        <w:rPr>
          <w:i/>
        </w:rPr>
        <w:t>q</w:t>
      </w:r>
      <w:r w:rsidRPr="00C96FE6">
        <w:rPr>
          <w:i/>
          <w:vertAlign w:val="subscript"/>
        </w:rPr>
        <w:t>k</w:t>
      </w:r>
      <w:proofErr w:type="spellEnd"/>
      <w:r w:rsidRPr="00C96FE6">
        <w:t xml:space="preserve">) in that </w:t>
      </w:r>
      <w:r w:rsidRPr="00C96FE6">
        <w:rPr>
          <w:i/>
        </w:rPr>
        <w:t>K</w:t>
      </w:r>
      <w:r w:rsidRPr="00C96FE6">
        <w:t>, standardized by the minimum possible value of CA for that K (</w:t>
      </w:r>
      <w:proofErr w:type="spellStart"/>
      <w:r w:rsidRPr="00C96FE6">
        <w:rPr>
          <w:i/>
        </w:rPr>
        <w:t>CA</w:t>
      </w:r>
      <w:r w:rsidRPr="00C96FE6">
        <w:rPr>
          <w:i/>
          <w:vertAlign w:val="subscript"/>
        </w:rPr>
        <w:t>Kmin</w:t>
      </w:r>
      <w:proofErr w:type="spellEnd"/>
      <w:r w:rsidRPr="00C96FE6">
        <w:t xml:space="preserve">; i.e. when memberships are all equal across </w:t>
      </w:r>
      <w:r w:rsidRPr="00C96FE6">
        <w:rPr>
          <w:i/>
        </w:rPr>
        <w:t>k</w:t>
      </w:r>
      <w:r w:rsidRPr="00C96FE6">
        <w:t>’s)</w:t>
      </w:r>
      <w:r w:rsidR="005F0FC6">
        <w:t>.</w:t>
      </w:r>
    </w:p>
    <w:p w:rsidR="005D41BB" w:rsidRPr="00C96FE6" w:rsidRDefault="005D41BB" w:rsidP="00282D6C">
      <w:pPr>
        <w:pStyle w:val="Prrafodelista"/>
        <w:numPr>
          <w:ilvl w:val="0"/>
          <w:numId w:val="4"/>
        </w:numPr>
      </w:pPr>
      <w:r w:rsidRPr="005F0FC6">
        <w:rPr>
          <w:u w:val="single"/>
        </w:rPr>
        <w:t>Admixture evenness</w:t>
      </w:r>
      <w:r>
        <w:t xml:space="preserve">, </w:t>
      </w:r>
      <m:oMath>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q</m:t>
                </m:r>
              </m:e>
              <m:sub>
                <m:r>
                  <w:rPr>
                    <w:rFonts w:ascii="Cambria Math" w:hAnsi="Cambria Math"/>
                  </w:rPr>
                  <m:t>ik</m:t>
                </m:r>
              </m:sub>
              <m:sup>
                <m:r>
                  <m:rPr>
                    <m:sty m:val="p"/>
                  </m:rPr>
                  <w:rPr>
                    <w:rFonts w:ascii="Cambria Math" w:hAnsi="Cambria Math"/>
                  </w:rPr>
                  <m:t>2</m:t>
                </m:r>
              </m:sup>
            </m:sSubSup>
            <m:r>
              <m:rPr>
                <m:sty m:val="p"/>
              </m:rPr>
              <w:rPr>
                <w:rFonts w:ascii="Cambria Math" w:hAnsi="Cambria Math"/>
              </w:rPr>
              <m:t xml:space="preserve"> </m:t>
            </m:r>
          </m:e>
        </m:nary>
      </m:oMath>
      <w:r>
        <w:t>, is the sum of the squared value of ancestries across clusters</w:t>
      </w:r>
      <w:r w:rsidR="005F0FC6">
        <w:t xml:space="preserve"> for a given K.</w:t>
      </w:r>
    </w:p>
    <w:p w:rsidR="005F0FC6" w:rsidRPr="005F0FC6" w:rsidRDefault="005D41BB" w:rsidP="005F0FC6">
      <w:pPr>
        <w:pStyle w:val="Prrafodelista"/>
        <w:numPr>
          <w:ilvl w:val="0"/>
          <w:numId w:val="4"/>
        </w:numPr>
        <w:rPr>
          <w:i/>
        </w:rPr>
      </w:pPr>
      <w:r w:rsidRPr="005F0FC6">
        <w:rPr>
          <w:u w:val="single"/>
        </w:rPr>
        <w:t>Maximum admixture</w:t>
      </w:r>
      <w:r>
        <w:t xml:space="preserve"> (A</w:t>
      </w:r>
      <w:r w:rsidRPr="005F0FC6">
        <w:rPr>
          <w:vertAlign w:val="subscript"/>
        </w:rPr>
        <w:t>max</w:t>
      </w:r>
      <w:r>
        <w:t xml:space="preserve">). </w:t>
      </w:r>
      <w:r w:rsidR="005F0FC6">
        <w:t>T</w:t>
      </w:r>
      <w:r>
        <w:t xml:space="preserve">he maximum possible value of </w:t>
      </w:r>
      <w:r w:rsidRPr="005F0FC6">
        <w:rPr>
          <w:u w:val="single"/>
        </w:rPr>
        <w:t>admixture evenness</w:t>
      </w:r>
      <w:r>
        <w:t xml:space="preserve"> for an individual is that for which the proportions of ancestry are the same between clusters. The </w:t>
      </w:r>
      <m:oMath>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q</m:t>
                </m:r>
              </m:e>
              <m:sub>
                <m:r>
                  <w:rPr>
                    <w:rFonts w:ascii="Cambria Math" w:hAnsi="Cambria Math"/>
                  </w:rPr>
                  <m:t>ik</m:t>
                </m:r>
              </m:sub>
              <m:sup>
                <m:r>
                  <m:rPr>
                    <m:sty m:val="p"/>
                  </m:rPr>
                  <w:rPr>
                    <w:rFonts w:ascii="Cambria Math" w:hAnsi="Cambria Math"/>
                  </w:rPr>
                  <m:t>2</m:t>
                </m:r>
              </m:sup>
            </m:sSubSup>
            <m:r>
              <m:rPr>
                <m:sty m:val="p"/>
              </m:rPr>
              <w:rPr>
                <w:rFonts w:ascii="Cambria Math" w:hAnsi="Cambria Math"/>
              </w:rPr>
              <m:t xml:space="preserve"> </m:t>
            </m:r>
          </m:e>
        </m:nary>
      </m:oMath>
      <w:r w:rsidRPr="00C96FE6">
        <w:t xml:space="preserve"> term for this individual would be</w:t>
      </w:r>
      <w:r>
        <w:t xml:space="preserve"> (0.33</w:t>
      </w:r>
      <w:r w:rsidRPr="005F0FC6">
        <w:rPr>
          <w:vertAlign w:val="superscript"/>
        </w:rPr>
        <w:t>2</w:t>
      </w:r>
      <w:r>
        <w:t xml:space="preserve"> + 0.33</w:t>
      </w:r>
      <w:r w:rsidRPr="005F0FC6">
        <w:rPr>
          <w:vertAlign w:val="superscript"/>
        </w:rPr>
        <w:t xml:space="preserve">2 </w:t>
      </w:r>
      <w:r w:rsidRPr="00C96FE6">
        <w:t xml:space="preserve">+ </w:t>
      </w:r>
      <w:r>
        <w:t>0.33</w:t>
      </w:r>
      <w:r w:rsidRPr="005F0FC6">
        <w:rPr>
          <w:vertAlign w:val="superscript"/>
        </w:rPr>
        <w:t>2</w:t>
      </w:r>
      <w:r>
        <w:t>) = 0.33. Simplified, when admixture is maximum, then</w:t>
      </w:r>
      <w:r w:rsidR="005F0FC6">
        <w:t>:</w:t>
      </w:r>
    </w:p>
    <w:p w:rsidR="005D41BB" w:rsidRPr="005F0FC6" w:rsidRDefault="005D41BB" w:rsidP="005F0FC6">
      <w:pPr>
        <w:pStyle w:val="Prrafodelista"/>
        <w:jc w:val="center"/>
        <w:rPr>
          <w:i/>
        </w:rPr>
      </w:pPr>
      <w:r>
        <w:t>A</w:t>
      </w:r>
      <w:r w:rsidRPr="005F0FC6">
        <w:rPr>
          <w:vertAlign w:val="subscript"/>
        </w:rPr>
        <w:t>max</w:t>
      </w:r>
      <w:r>
        <w:t xml:space="preserve"> = </w:t>
      </w:r>
      <m:oMath>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q</m:t>
                </m:r>
              </m:e>
              <m:sub>
                <m:r>
                  <w:rPr>
                    <w:rFonts w:ascii="Cambria Math" w:hAnsi="Cambria Math"/>
                  </w:rPr>
                  <m:t>ik</m:t>
                </m:r>
              </m:sub>
              <m:sup>
                <m:r>
                  <m:rPr>
                    <m:sty m:val="p"/>
                  </m:rPr>
                  <w:rPr>
                    <w:rFonts w:ascii="Cambria Math" w:hAnsi="Cambria Math"/>
                  </w:rPr>
                  <m:t>2</m:t>
                </m:r>
              </m:sup>
            </m:sSubSup>
            <m:r>
              <m:rPr>
                <m:sty m:val="p"/>
              </m:rPr>
              <w:rPr>
                <w:rFonts w:ascii="Cambria Math" w:hAnsi="Cambria Math"/>
              </w:rPr>
              <m:t xml:space="preserve"> </m:t>
            </m:r>
          </m:e>
        </m:nary>
      </m:oMath>
      <w:r w:rsidRPr="00C96FE6">
        <w:t xml:space="preserve"> </w:t>
      </w:r>
      <w:r>
        <w:t>= 1/</w:t>
      </w:r>
      <w:r w:rsidRPr="005F0FC6">
        <w:rPr>
          <w:i/>
        </w:rPr>
        <w:t>K</w:t>
      </w:r>
    </w:p>
    <w:p w:rsidR="005D41BB" w:rsidRPr="005F0FC6" w:rsidRDefault="005D41BB" w:rsidP="00282D6C">
      <w:pPr>
        <w:pStyle w:val="Prrafodelista"/>
        <w:numPr>
          <w:ilvl w:val="0"/>
          <w:numId w:val="4"/>
        </w:numPr>
        <w:rPr>
          <w:u w:val="single"/>
        </w:rPr>
      </w:pPr>
      <w:r w:rsidRPr="005F0FC6">
        <w:rPr>
          <w:u w:val="single"/>
        </w:rPr>
        <w:t>Coefficient of Admixture</w:t>
      </w:r>
      <w:r w:rsidR="005F0FC6" w:rsidRPr="005F0FC6">
        <w:rPr>
          <w:u w:val="single"/>
        </w:rPr>
        <w:t>:</w:t>
      </w:r>
      <w:r w:rsidRPr="005F0FC6">
        <w:rPr>
          <w:u w:val="single"/>
        </w:rPr>
        <w:t xml:space="preserve"> </w:t>
      </w:r>
    </w:p>
    <w:p w:rsidR="005D41BB" w:rsidRPr="005F0FC6" w:rsidRDefault="00317DC6" w:rsidP="00282D6C">
      <w:pPr>
        <w:rPr>
          <w:rFonts w:eastAsia="Times New Roman" w:cs="NewsGotT"/>
        </w:rPr>
      </w:pPr>
      <m:oMathPara>
        <m:oMath>
          <m:sSub>
            <m:sSubPr>
              <m:ctrlPr>
                <w:rPr>
                  <w:rFonts w:ascii="Cambria Math" w:hAnsi="Cambria Math"/>
                </w:rPr>
              </m:ctrlPr>
            </m:sSubPr>
            <m:e>
              <m:r>
                <w:rPr>
                  <w:rFonts w:ascii="Cambria Math" w:hAnsi="Cambria Math"/>
                </w:rPr>
                <m:t>CA</m:t>
              </m:r>
            </m:e>
            <m:sub>
              <m:r>
                <w:rPr>
                  <w:rFonts w:ascii="Cambria Math" w:hAnsi="Cambria Math"/>
                </w:rPr>
                <m:t>Ki</m:t>
              </m:r>
            </m:sub>
          </m:sSub>
          <m:r>
            <m:rPr>
              <m:sty m:val="p"/>
            </m:rPr>
            <w:rPr>
              <w:rFonts w:ascii="Cambria Math" w:hAnsi="Cambria Math"/>
            </w:rPr>
            <m:t xml:space="preserve">= 1- </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q</m:t>
                      </m:r>
                    </m:e>
                    <m:sub>
                      <m:r>
                        <w:rPr>
                          <w:rFonts w:ascii="Cambria Math" w:hAnsi="Cambria Math"/>
                        </w:rPr>
                        <m:t>ik</m:t>
                      </m:r>
                    </m:sub>
                    <m:sup>
                      <m:r>
                        <m:rPr>
                          <m:sty m:val="p"/>
                        </m:rPr>
                        <w:rPr>
                          <w:rFonts w:ascii="Cambria Math" w:hAnsi="Cambria Math"/>
                        </w:rPr>
                        <m:t>2</m:t>
                      </m:r>
                    </m:sup>
                  </m:sSubSup>
                  <m:r>
                    <m:rPr>
                      <m:sty m:val="p"/>
                    </m:rPr>
                    <w:rPr>
                      <w:rFonts w:ascii="Cambria Math" w:hAnsi="Cambria Math"/>
                    </w:rPr>
                    <m:t xml:space="preserve"> </m:t>
                  </m:r>
                </m:e>
              </m:nary>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max</m:t>
                  </m:r>
                </m:sub>
              </m:sSub>
            </m:num>
            <m:den>
              <m:r>
                <m:rPr>
                  <m:sty m:val="p"/>
                </m:rPr>
                <w:rPr>
                  <w:rFonts w:ascii="Cambria Math" w:hAnsi="Cambria Math"/>
                </w:rPr>
                <m:t xml:space="preserve">1 - </m:t>
              </m:r>
              <m:sSub>
                <m:sSubPr>
                  <m:ctrlPr>
                    <w:rPr>
                      <w:rFonts w:ascii="Cambria Math" w:hAnsi="Cambria Math"/>
                    </w:rPr>
                  </m:ctrlPr>
                </m:sSubPr>
                <m:e>
                  <m:r>
                    <w:rPr>
                      <w:rFonts w:ascii="Cambria Math" w:hAnsi="Cambria Math"/>
                    </w:rPr>
                    <m:t>A</m:t>
                  </m:r>
                </m:e>
                <m:sub>
                  <m:r>
                    <w:rPr>
                      <w:rFonts w:ascii="Cambria Math" w:hAnsi="Cambria Math"/>
                    </w:rPr>
                    <m:t>max</m:t>
                  </m:r>
                </m:sub>
              </m:sSub>
            </m:den>
          </m:f>
          <m:r>
            <w:rPr>
              <w:rFonts w:ascii="Cambria Math" w:hAnsi="Cambria Math"/>
            </w:rPr>
            <m:t xml:space="preserve"> = </m:t>
          </m:r>
          <m:f>
            <m:fPr>
              <m:ctrlPr>
                <w:rPr>
                  <w:rFonts w:ascii="Cambria Math" w:hAnsi="Cambria Math"/>
                </w:rPr>
              </m:ctrlPr>
            </m:fPr>
            <m:num>
              <m:r>
                <w:rPr>
                  <w:rFonts w:ascii="Cambria Math" w:hAnsi="Cambria Math"/>
                </w:rPr>
                <m:t>1-</m:t>
              </m:r>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q</m:t>
                      </m:r>
                    </m:e>
                    <m:sub>
                      <m:r>
                        <w:rPr>
                          <w:rFonts w:ascii="Cambria Math" w:hAnsi="Cambria Math"/>
                        </w:rPr>
                        <m:t>ik</m:t>
                      </m:r>
                    </m:sub>
                    <m:sup>
                      <m:r>
                        <m:rPr>
                          <m:sty m:val="p"/>
                        </m:rPr>
                        <w:rPr>
                          <w:rFonts w:ascii="Cambria Math" w:hAnsi="Cambria Math"/>
                        </w:rPr>
                        <m:t>2</m:t>
                      </m:r>
                    </m:sup>
                  </m:sSubSup>
                  <m:r>
                    <m:rPr>
                      <m:sty m:val="p"/>
                    </m:rPr>
                    <w:rPr>
                      <w:rFonts w:ascii="Cambria Math" w:hAnsi="Cambria Math"/>
                    </w:rPr>
                    <m:t xml:space="preserve"> </m:t>
                  </m:r>
                </m:e>
              </m:nary>
            </m:num>
            <m:den>
              <m:r>
                <m:rPr>
                  <m:sty m:val="p"/>
                </m:rPr>
                <w:rPr>
                  <w:rFonts w:ascii="Cambria Math" w:hAnsi="Cambria Math"/>
                </w:rPr>
                <m:t xml:space="preserve">1 - </m:t>
              </m:r>
              <m:sSub>
                <m:sSubPr>
                  <m:ctrlPr>
                    <w:rPr>
                      <w:rFonts w:ascii="Cambria Math" w:hAnsi="Cambria Math"/>
                    </w:rPr>
                  </m:ctrlPr>
                </m:sSubPr>
                <m:e>
                  <m:r>
                    <w:rPr>
                      <w:rFonts w:ascii="Cambria Math" w:hAnsi="Cambria Math"/>
                    </w:rPr>
                    <m:t>A</m:t>
                  </m:r>
                </m:e>
                <m:sub>
                  <m:r>
                    <w:rPr>
                      <w:rFonts w:ascii="Cambria Math" w:hAnsi="Cambria Math"/>
                    </w:rPr>
                    <m:t>max</m:t>
                  </m:r>
                </m:sub>
              </m:sSub>
            </m:den>
          </m:f>
        </m:oMath>
      </m:oMathPara>
    </w:p>
    <w:p w:rsidR="005F0FC6" w:rsidRPr="00C96FE6" w:rsidRDefault="005F0FC6" w:rsidP="00282D6C">
      <w:r w:rsidRPr="00C96FE6">
        <w:rPr>
          <w:i/>
        </w:rPr>
        <w:t>CA</w:t>
      </w:r>
      <w:r w:rsidRPr="00C96FE6">
        <w:t xml:space="preserve"> oscillates between 0 and 1</w:t>
      </w:r>
      <w:r>
        <w:t>: 0, indicating all ancestry belonging to a single cluster, and 1, equal proportions across clusters.</w:t>
      </w:r>
      <w:r w:rsidRPr="00C96FE6">
        <w:t xml:space="preserve"> </w:t>
      </w:r>
      <w:r>
        <w:t>The code for the functions is availab</w:t>
      </w:r>
      <w:r w:rsidRPr="00C96FE6">
        <w:t xml:space="preserve">le at </w:t>
      </w:r>
      <w:hyperlink r:id="rId19" w:history="1">
        <w:r w:rsidRPr="00C96FE6">
          <w:rPr>
            <w:rStyle w:val="Hipervnculo"/>
          </w:rPr>
          <w:t>github.com/</w:t>
        </w:r>
        <w:proofErr w:type="spellStart"/>
        <w:r w:rsidRPr="00C96FE6">
          <w:rPr>
            <w:rStyle w:val="Hipervnculo"/>
          </w:rPr>
          <w:t>csmiguel</w:t>
        </w:r>
        <w:proofErr w:type="spellEnd"/>
        <w:r w:rsidRPr="00C96FE6">
          <w:rPr>
            <w:rStyle w:val="Hipervnculo"/>
          </w:rPr>
          <w:t>/</w:t>
        </w:r>
        <w:proofErr w:type="spellStart"/>
        <w:r w:rsidRPr="00C96FE6">
          <w:rPr>
            <w:rStyle w:val="Hipervnculo"/>
          </w:rPr>
          <w:t>usat_snp</w:t>
        </w:r>
        <w:proofErr w:type="spellEnd"/>
      </w:hyperlink>
      <w:r w:rsidRPr="00C96FE6">
        <w:t>/code/functions/</w:t>
      </w:r>
      <w:proofErr w:type="spellStart"/>
      <w:r w:rsidRPr="00C96FE6">
        <w:t>coeff_</w:t>
      </w:r>
      <w:proofErr w:type="gramStart"/>
      <w:r w:rsidRPr="00C96FE6">
        <w:t>admixture.</w:t>
      </w:r>
      <w:r>
        <w:t>r</w:t>
      </w:r>
      <w:proofErr w:type="spellEnd"/>
      <w:proofErr w:type="gramEnd"/>
    </w:p>
    <w:p w:rsidR="005F0FC6" w:rsidRDefault="005D41BB" w:rsidP="00282D6C">
      <w:pPr>
        <w:rPr>
          <w:b/>
        </w:rPr>
      </w:pPr>
      <w:r w:rsidRPr="005F0FC6">
        <w:rPr>
          <w:b/>
        </w:rPr>
        <w:t>Worked example on calculation of CA</w:t>
      </w:r>
    </w:p>
    <w:p w:rsidR="005D41BB" w:rsidRDefault="005D41BB" w:rsidP="00282D6C">
      <w:r>
        <w:t>Given the following example matrix of ancestries from STRUCTURE (Q-matrix) for 3 samples (A-C) and 3 genetic clusters (K = 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7"/>
        <w:gridCol w:w="1698"/>
        <w:gridCol w:w="1698"/>
      </w:tblGrid>
      <w:tr w:rsidR="005D41BB" w:rsidTr="00EA663B">
        <w:trPr>
          <w:trHeight w:val="340"/>
        </w:trPr>
        <w:tc>
          <w:tcPr>
            <w:tcW w:w="1697" w:type="dxa"/>
            <w:tcBorders>
              <w:bottom w:val="single" w:sz="4" w:space="0" w:color="auto"/>
            </w:tcBorders>
          </w:tcPr>
          <w:p w:rsidR="005D41BB" w:rsidRPr="00C96FE6" w:rsidRDefault="005D41BB" w:rsidP="00282D6C">
            <w:pPr>
              <w:rPr>
                <w:b/>
              </w:rPr>
            </w:pPr>
            <w:r w:rsidRPr="00C96FE6">
              <w:rPr>
                <w:b/>
              </w:rPr>
              <w:t>Samples</w:t>
            </w:r>
          </w:p>
        </w:tc>
        <w:tc>
          <w:tcPr>
            <w:tcW w:w="1697" w:type="dxa"/>
            <w:tcBorders>
              <w:bottom w:val="single" w:sz="4" w:space="0" w:color="auto"/>
            </w:tcBorders>
          </w:tcPr>
          <w:p w:rsidR="005D41BB" w:rsidRPr="00C96FE6" w:rsidRDefault="005D41BB" w:rsidP="00282D6C">
            <w:pPr>
              <w:rPr>
                <w:b/>
              </w:rPr>
            </w:pPr>
            <w:r w:rsidRPr="00C96FE6">
              <w:rPr>
                <w:b/>
              </w:rPr>
              <w:t>k1</w:t>
            </w:r>
          </w:p>
        </w:tc>
        <w:tc>
          <w:tcPr>
            <w:tcW w:w="1698" w:type="dxa"/>
            <w:tcBorders>
              <w:bottom w:val="single" w:sz="4" w:space="0" w:color="auto"/>
            </w:tcBorders>
          </w:tcPr>
          <w:p w:rsidR="005D41BB" w:rsidRPr="00C96FE6" w:rsidRDefault="005D41BB" w:rsidP="00282D6C">
            <w:pPr>
              <w:rPr>
                <w:b/>
              </w:rPr>
            </w:pPr>
            <w:r w:rsidRPr="00C96FE6">
              <w:rPr>
                <w:b/>
              </w:rPr>
              <w:t>k2</w:t>
            </w:r>
          </w:p>
        </w:tc>
        <w:tc>
          <w:tcPr>
            <w:tcW w:w="1698" w:type="dxa"/>
            <w:tcBorders>
              <w:bottom w:val="single" w:sz="4" w:space="0" w:color="auto"/>
            </w:tcBorders>
          </w:tcPr>
          <w:p w:rsidR="005D41BB" w:rsidRPr="00C96FE6" w:rsidRDefault="005D41BB" w:rsidP="00282D6C">
            <w:pPr>
              <w:rPr>
                <w:b/>
              </w:rPr>
            </w:pPr>
            <w:r w:rsidRPr="00C96FE6">
              <w:rPr>
                <w:b/>
              </w:rPr>
              <w:t>k3</w:t>
            </w:r>
          </w:p>
        </w:tc>
      </w:tr>
      <w:tr w:rsidR="005D41BB" w:rsidTr="00EA663B">
        <w:trPr>
          <w:trHeight w:val="340"/>
        </w:trPr>
        <w:tc>
          <w:tcPr>
            <w:tcW w:w="1697" w:type="dxa"/>
            <w:tcBorders>
              <w:top w:val="single" w:sz="4" w:space="0" w:color="auto"/>
            </w:tcBorders>
          </w:tcPr>
          <w:p w:rsidR="005D41BB" w:rsidRPr="00C96FE6" w:rsidRDefault="005D41BB" w:rsidP="00282D6C">
            <w:pPr>
              <w:rPr>
                <w:b/>
              </w:rPr>
            </w:pPr>
            <w:proofErr w:type="spellStart"/>
            <w:r w:rsidRPr="00C96FE6">
              <w:rPr>
                <w:b/>
              </w:rPr>
              <w:t>ind_A</w:t>
            </w:r>
            <w:proofErr w:type="spellEnd"/>
          </w:p>
        </w:tc>
        <w:tc>
          <w:tcPr>
            <w:tcW w:w="1697" w:type="dxa"/>
            <w:tcBorders>
              <w:top w:val="single" w:sz="4" w:space="0" w:color="auto"/>
            </w:tcBorders>
          </w:tcPr>
          <w:p w:rsidR="005D41BB" w:rsidRDefault="005D41BB" w:rsidP="00282D6C">
            <w:r>
              <w:t>0.33</w:t>
            </w:r>
          </w:p>
        </w:tc>
        <w:tc>
          <w:tcPr>
            <w:tcW w:w="1698" w:type="dxa"/>
            <w:tcBorders>
              <w:top w:val="single" w:sz="4" w:space="0" w:color="auto"/>
            </w:tcBorders>
          </w:tcPr>
          <w:p w:rsidR="005D41BB" w:rsidRDefault="005D41BB" w:rsidP="00282D6C">
            <w:r>
              <w:t>0.33</w:t>
            </w:r>
          </w:p>
        </w:tc>
        <w:tc>
          <w:tcPr>
            <w:tcW w:w="1698" w:type="dxa"/>
            <w:tcBorders>
              <w:top w:val="single" w:sz="4" w:space="0" w:color="auto"/>
            </w:tcBorders>
          </w:tcPr>
          <w:p w:rsidR="005D41BB" w:rsidRDefault="005D41BB" w:rsidP="00282D6C">
            <w:r>
              <w:t>0.33</w:t>
            </w:r>
          </w:p>
        </w:tc>
      </w:tr>
      <w:tr w:rsidR="005D41BB" w:rsidTr="00EA663B">
        <w:trPr>
          <w:trHeight w:val="340"/>
        </w:trPr>
        <w:tc>
          <w:tcPr>
            <w:tcW w:w="1697" w:type="dxa"/>
          </w:tcPr>
          <w:p w:rsidR="005D41BB" w:rsidRPr="00C96FE6" w:rsidRDefault="005D41BB" w:rsidP="00282D6C">
            <w:pPr>
              <w:rPr>
                <w:b/>
              </w:rPr>
            </w:pPr>
            <w:proofErr w:type="spellStart"/>
            <w:r w:rsidRPr="00C96FE6">
              <w:rPr>
                <w:b/>
              </w:rPr>
              <w:t>ind_B</w:t>
            </w:r>
            <w:proofErr w:type="spellEnd"/>
          </w:p>
        </w:tc>
        <w:tc>
          <w:tcPr>
            <w:tcW w:w="1697" w:type="dxa"/>
          </w:tcPr>
          <w:p w:rsidR="005D41BB" w:rsidRDefault="005D41BB" w:rsidP="00282D6C">
            <w:r>
              <w:t>0.00</w:t>
            </w:r>
          </w:p>
        </w:tc>
        <w:tc>
          <w:tcPr>
            <w:tcW w:w="1698" w:type="dxa"/>
          </w:tcPr>
          <w:p w:rsidR="005D41BB" w:rsidRDefault="005D41BB" w:rsidP="00282D6C">
            <w:r>
              <w:t>1.00</w:t>
            </w:r>
          </w:p>
        </w:tc>
        <w:tc>
          <w:tcPr>
            <w:tcW w:w="1698" w:type="dxa"/>
          </w:tcPr>
          <w:p w:rsidR="005D41BB" w:rsidRDefault="005D41BB" w:rsidP="00282D6C">
            <w:r>
              <w:t>0.00</w:t>
            </w:r>
          </w:p>
        </w:tc>
      </w:tr>
      <w:tr w:rsidR="005D41BB" w:rsidTr="00EA663B">
        <w:trPr>
          <w:trHeight w:val="340"/>
        </w:trPr>
        <w:tc>
          <w:tcPr>
            <w:tcW w:w="1697" w:type="dxa"/>
          </w:tcPr>
          <w:p w:rsidR="005D41BB" w:rsidRPr="00C96FE6" w:rsidRDefault="005D41BB" w:rsidP="00282D6C">
            <w:pPr>
              <w:rPr>
                <w:b/>
              </w:rPr>
            </w:pPr>
            <w:proofErr w:type="spellStart"/>
            <w:r w:rsidRPr="00C96FE6">
              <w:rPr>
                <w:b/>
              </w:rPr>
              <w:t>ind_C</w:t>
            </w:r>
            <w:proofErr w:type="spellEnd"/>
          </w:p>
        </w:tc>
        <w:tc>
          <w:tcPr>
            <w:tcW w:w="1697" w:type="dxa"/>
          </w:tcPr>
          <w:p w:rsidR="005D41BB" w:rsidRDefault="005D41BB" w:rsidP="00282D6C">
            <w:r>
              <w:t>0.50</w:t>
            </w:r>
          </w:p>
        </w:tc>
        <w:tc>
          <w:tcPr>
            <w:tcW w:w="1698" w:type="dxa"/>
          </w:tcPr>
          <w:p w:rsidR="005D41BB" w:rsidRDefault="005D41BB" w:rsidP="00282D6C">
            <w:r>
              <w:t>0.50</w:t>
            </w:r>
          </w:p>
        </w:tc>
        <w:tc>
          <w:tcPr>
            <w:tcW w:w="1698" w:type="dxa"/>
          </w:tcPr>
          <w:p w:rsidR="005D41BB" w:rsidRDefault="005D41BB" w:rsidP="00282D6C">
            <w:r>
              <w:t>0.00</w:t>
            </w:r>
          </w:p>
        </w:tc>
      </w:tr>
    </w:tbl>
    <w:p w:rsidR="005D41BB" w:rsidRDefault="005D41BB" w:rsidP="00282D6C"/>
    <w:p w:rsidR="005D41BB" w:rsidRPr="005F0FC6" w:rsidRDefault="00317DC6" w:rsidP="00282D6C">
      <m:oMathPara>
        <m:oMathParaPr>
          <m:jc m:val="left"/>
        </m:oMathParaPr>
        <m:oMath>
          <m:sSub>
            <m:sSubPr>
              <m:ctrlPr>
                <w:rPr>
                  <w:rFonts w:ascii="Cambria Math" w:hAnsi="Cambria Math"/>
                </w:rPr>
              </m:ctrlPr>
            </m:sSubPr>
            <m:e>
              <m:r>
                <m:rPr>
                  <m:sty m:val="p"/>
                </m:rPr>
                <w:rPr>
                  <w:rFonts w:ascii="Cambria Math" w:hAnsi="Cambria Math"/>
                </w:rPr>
                <m:t>A</m:t>
              </m:r>
            </m:e>
            <m:sub>
              <m:func>
                <m:funcPr>
                  <m:ctrlPr>
                    <w:ins w:id="13" w:author="Miguel" w:date="2020-06-11T17:05:00Z">
                      <w:rPr>
                        <w:rFonts w:ascii="Cambria Math" w:hAnsi="Cambria Math"/>
                        <w:i/>
                      </w:rPr>
                    </w:ins>
                  </m:ctrlPr>
                </m:funcPr>
                <m:fName>
                  <m:r>
                    <m:rPr>
                      <m:sty m:val="p"/>
                    </m:rPr>
                    <w:rPr>
                      <w:rFonts w:ascii="Cambria Math" w:hAnsi="Cambria Math"/>
                    </w:rPr>
                    <m:t>max,</m:t>
                  </m:r>
                </m:fName>
                <m:e>
                  <m:r>
                    <w:rPr>
                      <w:rFonts w:ascii="Cambria Math" w:hAnsi="Cambria Math"/>
                    </w:rPr>
                    <m:t>K=3</m:t>
                  </m:r>
                </m:e>
              </m:func>
            </m:sub>
          </m:sSub>
          <m:r>
            <m:rPr>
              <m:sty m:val="p"/>
            </m:rPr>
            <w:rPr>
              <w:rFonts w:ascii="Cambria Math" w:hAnsi="Cambria Math"/>
            </w:rPr>
            <m:t>=</m:t>
          </m:r>
          <m:f>
            <m:fPr>
              <m:ctrlPr>
                <w:ins w:id="14" w:author="Miguel" w:date="2020-06-11T16:59:00Z">
                  <w:rPr>
                    <w:rFonts w:ascii="Cambria Math" w:hAnsi="Cambria Math"/>
                    <w:i/>
                  </w:rPr>
                </w:ins>
              </m:ctrlPr>
            </m:fPr>
            <m:num>
              <m:r>
                <w:rPr>
                  <w:rFonts w:ascii="Cambria Math" w:hAnsi="Cambria Math"/>
                </w:rPr>
                <m:t>1</m:t>
              </m:r>
            </m:num>
            <m:den>
              <m:r>
                <w:rPr>
                  <w:rFonts w:ascii="Cambria Math" w:hAnsi="Cambria Math"/>
                </w:rPr>
                <m:t>3</m:t>
              </m:r>
            </m:den>
          </m:f>
          <m:r>
            <w:rPr>
              <w:rFonts w:ascii="Cambria Math" w:hAnsi="Cambria Math"/>
            </w:rPr>
            <m:t>=  0.33</m:t>
          </m:r>
        </m:oMath>
      </m:oMathPara>
    </w:p>
    <w:p w:rsidR="005D41BB" w:rsidRPr="00C96FE6" w:rsidRDefault="00317DC6" w:rsidP="00282D6C">
      <w:pPr>
        <w:rPr>
          <w:rFonts w:eastAsia="Times New Roman" w:cs="NewsGotT"/>
        </w:rPr>
      </w:pPr>
      <m:oMathPara>
        <m:oMathParaPr>
          <m:jc m:val="left"/>
        </m:oMathParaPr>
        <m:oMath>
          <m:sSub>
            <m:sSubPr>
              <m:ctrlPr>
                <w:rPr>
                  <w:rFonts w:ascii="Cambria Math" w:hAnsi="Cambria Math"/>
                </w:rPr>
              </m:ctrlPr>
            </m:sSubPr>
            <m:e>
              <m:r>
                <w:rPr>
                  <w:rFonts w:ascii="Cambria Math" w:hAnsi="Cambria Math"/>
                </w:rPr>
                <m:t>CA</m:t>
              </m:r>
            </m:e>
            <m:sub>
              <m:r>
                <w:rPr>
                  <w:rFonts w:ascii="Cambria Math" w:hAnsi="Cambria Math"/>
                </w:rPr>
                <m:t>Ki</m:t>
              </m:r>
            </m:sub>
          </m:sSub>
          <m:r>
            <m:rPr>
              <m:sty m:val="p"/>
            </m:rPr>
            <w:rPr>
              <w:rFonts w:ascii="Cambria Math" w:hAnsi="Cambria Math"/>
            </w:rPr>
            <m:t xml:space="preserve">= 1- </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q</m:t>
                      </m:r>
                    </m:e>
                    <m:sub>
                      <m:r>
                        <w:rPr>
                          <w:rFonts w:ascii="Cambria Math" w:hAnsi="Cambria Math"/>
                        </w:rPr>
                        <m:t>ik</m:t>
                      </m:r>
                    </m:sub>
                    <m:sup>
                      <m:r>
                        <m:rPr>
                          <m:sty m:val="p"/>
                        </m:rPr>
                        <w:rPr>
                          <w:rFonts w:ascii="Cambria Math" w:hAnsi="Cambria Math"/>
                        </w:rPr>
                        <m:t>2</m:t>
                      </m:r>
                    </m:sup>
                  </m:sSubSup>
                  <m:r>
                    <m:rPr>
                      <m:sty m:val="p"/>
                    </m:rPr>
                    <w:rPr>
                      <w:rFonts w:ascii="Cambria Math" w:hAnsi="Cambria Math"/>
                    </w:rPr>
                    <m:t xml:space="preserve"> </m:t>
                  </m:r>
                </m:e>
              </m:nary>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max</m:t>
                  </m:r>
                </m:sub>
              </m:sSub>
            </m:num>
            <m:den>
              <m:r>
                <m:rPr>
                  <m:sty m:val="p"/>
                </m:rPr>
                <w:rPr>
                  <w:rFonts w:ascii="Cambria Math" w:hAnsi="Cambria Math"/>
                </w:rPr>
                <m:t xml:space="preserve">1 - </m:t>
              </m:r>
              <m:sSub>
                <m:sSubPr>
                  <m:ctrlPr>
                    <w:rPr>
                      <w:rFonts w:ascii="Cambria Math" w:hAnsi="Cambria Math"/>
                    </w:rPr>
                  </m:ctrlPr>
                </m:sSubPr>
                <m:e>
                  <m:r>
                    <w:rPr>
                      <w:rFonts w:ascii="Cambria Math" w:hAnsi="Cambria Math"/>
                    </w:rPr>
                    <m:t>A</m:t>
                  </m:r>
                </m:e>
                <m:sub>
                  <m:r>
                    <w:rPr>
                      <w:rFonts w:ascii="Cambria Math" w:hAnsi="Cambria Math"/>
                    </w:rPr>
                    <m:t>max</m:t>
                  </m:r>
                </m:sub>
              </m:sSub>
            </m:den>
          </m:f>
          <m:r>
            <w:rPr>
              <w:rFonts w:ascii="Cambria Math" w:hAnsi="Cambria Math"/>
            </w:rPr>
            <m:t xml:space="preserve"> = </m:t>
          </m:r>
          <m:f>
            <m:fPr>
              <m:ctrlPr>
                <w:rPr>
                  <w:rFonts w:ascii="Cambria Math" w:hAnsi="Cambria Math"/>
                </w:rPr>
              </m:ctrlPr>
            </m:fPr>
            <m:num>
              <m:r>
                <w:rPr>
                  <w:rFonts w:ascii="Cambria Math" w:hAnsi="Cambria Math"/>
                </w:rPr>
                <m:t>1-</m:t>
              </m:r>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q</m:t>
                      </m:r>
                    </m:e>
                    <m:sub>
                      <m:r>
                        <w:rPr>
                          <w:rFonts w:ascii="Cambria Math" w:hAnsi="Cambria Math"/>
                        </w:rPr>
                        <m:t>ik</m:t>
                      </m:r>
                    </m:sub>
                    <m:sup>
                      <m:r>
                        <m:rPr>
                          <m:sty m:val="p"/>
                        </m:rPr>
                        <w:rPr>
                          <w:rFonts w:ascii="Cambria Math" w:hAnsi="Cambria Math"/>
                        </w:rPr>
                        <m:t>2</m:t>
                      </m:r>
                    </m:sup>
                  </m:sSubSup>
                  <m:r>
                    <m:rPr>
                      <m:sty m:val="p"/>
                    </m:rPr>
                    <w:rPr>
                      <w:rFonts w:ascii="Cambria Math" w:hAnsi="Cambria Math"/>
                    </w:rPr>
                    <m:t xml:space="preserve"> </m:t>
                  </m:r>
                </m:e>
              </m:nary>
            </m:num>
            <m:den>
              <m:r>
                <m:rPr>
                  <m:sty m:val="p"/>
                </m:rPr>
                <w:rPr>
                  <w:rFonts w:ascii="Cambria Math" w:hAnsi="Cambria Math"/>
                </w:rPr>
                <m:t xml:space="preserve">1 - </m:t>
              </m:r>
              <m:sSub>
                <m:sSubPr>
                  <m:ctrlPr>
                    <w:rPr>
                      <w:rFonts w:ascii="Cambria Math" w:hAnsi="Cambria Math"/>
                    </w:rPr>
                  </m:ctrlPr>
                </m:sSubPr>
                <m:e>
                  <m:r>
                    <w:rPr>
                      <w:rFonts w:ascii="Cambria Math" w:hAnsi="Cambria Math"/>
                    </w:rPr>
                    <m:t>A</m:t>
                  </m:r>
                </m:e>
                <m:sub>
                  <m:r>
                    <w:rPr>
                      <w:rFonts w:ascii="Cambria Math" w:hAnsi="Cambria Math"/>
                    </w:rPr>
                    <m:t>max</m:t>
                  </m:r>
                </m:sub>
              </m:sSub>
            </m:den>
          </m:f>
        </m:oMath>
      </m:oMathPara>
    </w:p>
    <w:p w:rsidR="005D41BB" w:rsidRPr="00C96FE6" w:rsidRDefault="00317DC6" w:rsidP="00282D6C">
      <m:oMathPara>
        <m:oMathParaPr>
          <m:jc m:val="left"/>
        </m:oMathParaPr>
        <m:oMath>
          <m:sSub>
            <m:sSubPr>
              <m:ctrlPr>
                <w:rPr>
                  <w:rFonts w:ascii="Cambria Math" w:hAnsi="Cambria Math"/>
                </w:rPr>
              </m:ctrlPr>
            </m:sSubPr>
            <m:e>
              <m:r>
                <w:rPr>
                  <w:rFonts w:ascii="Cambria Math" w:hAnsi="Cambria Math"/>
                </w:rPr>
                <m:t>CA</m:t>
              </m:r>
            </m:e>
            <m:sub>
              <m:r>
                <w:rPr>
                  <w:rFonts w:ascii="Cambria Math" w:hAnsi="Cambria Math"/>
                </w:rPr>
                <m:t>K=3,   ind_A</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sSup>
                <m:sSupPr>
                  <m:ctrlPr>
                    <w:ins w:id="15" w:author="Miguel" w:date="2020-06-11T12:24:00Z">
                      <w:rPr>
                        <w:rFonts w:ascii="Cambria Math" w:hAnsi="Cambria Math"/>
                      </w:rPr>
                    </w:ins>
                  </m:ctrlPr>
                </m:sSupPr>
                <m:e>
                  <m:r>
                    <m:rPr>
                      <m:sty m:val="p"/>
                    </m:rPr>
                    <w:rPr>
                      <w:rFonts w:ascii="Cambria Math" w:hAnsi="Cambria Math"/>
                    </w:rPr>
                    <m:t>0.33</m:t>
                  </m:r>
                </m:e>
                <m:sup>
                  <m:r>
                    <m:rPr>
                      <m:sty m:val="p"/>
                    </m:rPr>
                    <w:rPr>
                      <w:rFonts w:ascii="Cambria Math" w:hAnsi="Cambria Math"/>
                    </w:rPr>
                    <m:t>2</m:t>
                  </m:r>
                </m:sup>
              </m:sSup>
              <m:r>
                <m:rPr>
                  <m:sty m:val="p"/>
                </m:rPr>
                <w:rPr>
                  <w:rFonts w:ascii="Cambria Math" w:hAnsi="Cambria Math"/>
                  <w:lang w:val="es-ES"/>
                </w:rPr>
                <m:t xml:space="preserve"> + </m:t>
              </m:r>
              <m:sSup>
                <m:sSupPr>
                  <m:ctrlPr>
                    <w:ins w:id="16" w:author="Miguel" w:date="2020-06-11T12:24:00Z">
                      <w:rPr>
                        <w:rFonts w:ascii="Cambria Math" w:hAnsi="Cambria Math"/>
                      </w:rPr>
                    </w:ins>
                  </m:ctrlPr>
                </m:sSupPr>
                <m:e>
                  <m:r>
                    <m:rPr>
                      <m:sty m:val="p"/>
                    </m:rPr>
                    <w:rPr>
                      <w:rFonts w:ascii="Cambria Math" w:hAnsi="Cambria Math"/>
                    </w:rPr>
                    <m:t>0.33</m:t>
                  </m:r>
                </m:e>
                <m:sup>
                  <m:r>
                    <m:rPr>
                      <m:sty m:val="p"/>
                    </m:rPr>
                    <w:rPr>
                      <w:rFonts w:ascii="Cambria Math" w:hAnsi="Cambria Math"/>
                    </w:rPr>
                    <m:t>2</m:t>
                  </m:r>
                </m:sup>
              </m:sSup>
              <m:r>
                <m:rPr>
                  <m:sty m:val="p"/>
                </m:rPr>
                <w:rPr>
                  <w:rFonts w:ascii="Cambria Math" w:hAnsi="Cambria Math"/>
                  <w:vertAlign w:val="superscript"/>
                  <w:lang w:val="es-ES"/>
                </w:rPr>
                <m:t xml:space="preserve"> </m:t>
              </m:r>
              <m:r>
                <m:rPr>
                  <m:sty m:val="p"/>
                </m:rPr>
                <w:rPr>
                  <w:rFonts w:ascii="Cambria Math" w:hAnsi="Cambria Math"/>
                  <w:lang w:val="es-ES"/>
                </w:rPr>
                <m:t xml:space="preserve">+ </m:t>
              </m:r>
              <m:sSup>
                <m:sSupPr>
                  <m:ctrlPr>
                    <w:ins w:id="17" w:author="Miguel" w:date="2020-06-11T12:24:00Z">
                      <w:rPr>
                        <w:rFonts w:ascii="Cambria Math" w:hAnsi="Cambria Math"/>
                      </w:rPr>
                    </w:ins>
                  </m:ctrlPr>
                </m:sSupPr>
                <m:e>
                  <m:r>
                    <m:rPr>
                      <m:sty m:val="p"/>
                    </m:rPr>
                    <w:rPr>
                      <w:rFonts w:ascii="Cambria Math" w:hAnsi="Cambria Math"/>
                    </w:rPr>
                    <m:t>0.33</m:t>
                  </m:r>
                </m:e>
                <m:sup>
                  <m:r>
                    <m:rPr>
                      <m:sty m:val="p"/>
                    </m:rPr>
                    <w:rPr>
                      <w:rFonts w:ascii="Cambria Math" w:hAnsi="Cambria Math"/>
                    </w:rPr>
                    <m:t>2</m:t>
                  </m:r>
                </m:sup>
              </m:sSup>
              <m:r>
                <m:rPr>
                  <m:sty m:val="p"/>
                </m:rPr>
                <w:rPr>
                  <w:rFonts w:ascii="Cambria Math" w:hAnsi="Cambria Math"/>
                </w:rPr>
                <m:t>)</m:t>
              </m:r>
            </m:num>
            <m:den>
              <m:r>
                <m:rPr>
                  <m:sty m:val="p"/>
                </m:rPr>
                <w:rPr>
                  <w:rFonts w:ascii="Cambria Math" w:hAnsi="Cambria Math"/>
                </w:rPr>
                <m:t>1 - 0.33</m:t>
              </m:r>
            </m:den>
          </m:f>
          <m:r>
            <w:rPr>
              <w:rFonts w:ascii="Cambria Math" w:hAnsi="Cambria Math"/>
            </w:rPr>
            <m:t>=1.00</m:t>
          </m:r>
        </m:oMath>
      </m:oMathPara>
    </w:p>
    <w:p w:rsidR="005D41BB" w:rsidRPr="00C96FE6" w:rsidRDefault="00317DC6" w:rsidP="00282D6C">
      <m:oMath>
        <m:sSub>
          <m:sSubPr>
            <m:ctrlPr>
              <w:rPr>
                <w:rFonts w:ascii="Cambria Math" w:hAnsi="Cambria Math"/>
              </w:rPr>
            </m:ctrlPr>
          </m:sSubPr>
          <m:e>
            <m:r>
              <w:rPr>
                <w:rFonts w:ascii="Cambria Math" w:hAnsi="Cambria Math"/>
              </w:rPr>
              <m:t>CA</m:t>
            </m:r>
          </m:e>
          <m:sub>
            <m:r>
              <w:rPr>
                <w:rFonts w:ascii="Cambria Math" w:hAnsi="Cambria Math"/>
              </w:rPr>
              <m:t>K=3,   ind_B</m:t>
            </m:r>
          </m:sub>
        </m:sSub>
        <m:r>
          <m:rPr>
            <m:sty m:val="p"/>
          </m:rPr>
          <w:rPr>
            <w:rFonts w:ascii="Cambria Math" w:hAnsi="Cambria Math"/>
          </w:rPr>
          <m:t xml:space="preserve">= </m:t>
        </m:r>
        <m:f>
          <m:fPr>
            <m:ctrlPr>
              <w:rPr>
                <w:rFonts w:ascii="Cambria Math" w:hAnsi="Cambria Math"/>
              </w:rPr>
            </m:ctrlPr>
          </m:fPr>
          <m:num>
            <m:sSup>
              <m:sSupPr>
                <m:ctrlPr>
                  <w:ins w:id="18" w:author="Miguel" w:date="2020-06-11T12:24:00Z">
                    <w:rPr>
                      <w:rFonts w:ascii="Cambria Math" w:hAnsi="Cambria Math"/>
                    </w:rPr>
                  </w:ins>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m:t>
            </m:r>
            <m:sSup>
              <m:sSupPr>
                <m:ctrlPr>
                  <w:ins w:id="19" w:author="Miguel" w:date="2020-06-11T12:24:00Z">
                    <w:rPr>
                      <w:rFonts w:ascii="Cambria Math" w:hAnsi="Cambria Math"/>
                    </w:rPr>
                  </w:ins>
                </m:ctrlPr>
              </m:sSupPr>
              <m:e>
                <m:r>
                  <m:rPr>
                    <m:sty m:val="p"/>
                  </m:rPr>
                  <w:rPr>
                    <w:rFonts w:ascii="Cambria Math" w:hAnsi="Cambria Math"/>
                  </w:rPr>
                  <m:t>1</m:t>
                </m:r>
              </m:e>
              <m:sup>
                <m:r>
                  <m:rPr>
                    <m:sty m:val="p"/>
                  </m:rPr>
                  <w:rPr>
                    <w:rFonts w:ascii="Cambria Math" w:hAnsi="Cambria Math"/>
                  </w:rPr>
                  <m:t>2</m:t>
                </m:r>
              </m:sup>
            </m:sSup>
            <m:r>
              <m:rPr>
                <m:sty m:val="p"/>
              </m:rPr>
              <w:rPr>
                <w:rFonts w:ascii="Cambria Math" w:hAnsi="Cambria Math"/>
              </w:rPr>
              <m:t>+</m:t>
            </m:r>
            <m:sSup>
              <m:sSupPr>
                <m:ctrlPr>
                  <w:ins w:id="20" w:author="Miguel" w:date="2020-06-11T12:24:00Z">
                    <w:rPr>
                      <w:rFonts w:ascii="Cambria Math" w:hAnsi="Cambria Math"/>
                    </w:rPr>
                  </w:ins>
                </m:ctrlPr>
              </m:sSupPr>
              <m:e>
                <m:r>
                  <m:rPr>
                    <m:sty m:val="p"/>
                  </m:rPr>
                  <w:rPr>
                    <w:rFonts w:ascii="Cambria Math" w:hAnsi="Cambria Math"/>
                  </w:rPr>
                  <m:t>0</m:t>
                </m:r>
              </m:e>
              <m:sup>
                <m:r>
                  <m:rPr>
                    <m:sty m:val="p"/>
                  </m:rPr>
                  <w:rPr>
                    <w:rFonts w:ascii="Cambria Math" w:hAnsi="Cambria Math"/>
                  </w:rPr>
                  <m:t>2</m:t>
                </m:r>
              </m:sup>
            </m:sSup>
            <m:r>
              <m:rPr>
                <m:sty m:val="p"/>
              </m:rPr>
              <w:rPr>
                <w:rFonts w:ascii="Cambria Math" w:hAnsi="Cambria Math"/>
              </w:rPr>
              <m:t xml:space="preserve">) </m:t>
            </m:r>
          </m:num>
          <m:den>
            <m:r>
              <m:rPr>
                <m:sty m:val="p"/>
              </m:rPr>
              <w:rPr>
                <w:rFonts w:ascii="Cambria Math" w:hAnsi="Cambria Math"/>
              </w:rPr>
              <m:t>1 - 0.33</m:t>
            </m:r>
          </m:den>
        </m:f>
        <m:r>
          <w:rPr>
            <w:rFonts w:ascii="Cambria Math" w:hAnsi="Cambria Math"/>
          </w:rPr>
          <m:t>=0</m:t>
        </m:r>
      </m:oMath>
      <w:r w:rsidR="005D41BB">
        <w:t>.00</w:t>
      </w:r>
    </w:p>
    <w:p w:rsidR="00282D6C" w:rsidRPr="00282D6C" w:rsidRDefault="00317DC6" w:rsidP="00282D6C">
      <m:oMathPara>
        <m:oMathParaPr>
          <m:jc m:val="left"/>
        </m:oMathParaPr>
        <m:oMath>
          <m:sSub>
            <m:sSubPr>
              <m:ctrlPr>
                <w:rPr>
                  <w:rFonts w:ascii="Cambria Math" w:hAnsi="Cambria Math"/>
                </w:rPr>
              </m:ctrlPr>
            </m:sSubPr>
            <m:e>
              <m:r>
                <w:rPr>
                  <w:rFonts w:ascii="Cambria Math" w:hAnsi="Cambria Math"/>
                </w:rPr>
                <m:t>CA</m:t>
              </m:r>
            </m:e>
            <m:sub>
              <m:r>
                <w:rPr>
                  <w:rFonts w:ascii="Cambria Math" w:hAnsi="Cambria Math"/>
                </w:rPr>
                <m:t>K=3,   ind_C</m:t>
              </m:r>
            </m:sub>
          </m:sSub>
          <m:r>
            <m:rPr>
              <m:sty m:val="p"/>
            </m:rPr>
            <w:rPr>
              <w:rFonts w:ascii="Cambria Math" w:hAnsi="Cambria Math"/>
            </w:rPr>
            <m:t xml:space="preserve">= </m:t>
          </m:r>
          <m:f>
            <m:fPr>
              <m:ctrlPr>
                <w:rPr>
                  <w:rFonts w:ascii="Cambria Math" w:hAnsi="Cambria Math"/>
                </w:rPr>
              </m:ctrlPr>
            </m:fPr>
            <m:num>
              <m:sSup>
                <m:sSupPr>
                  <m:ctrlPr>
                    <w:ins w:id="21" w:author="Miguel" w:date="2020-06-11T12:24:00Z">
                      <w:rPr>
                        <w:rFonts w:ascii="Cambria Math" w:hAnsi="Cambria Math"/>
                      </w:rPr>
                    </w:ins>
                  </m:ctrlPr>
                </m:sSupPr>
                <m:e>
                  <m:r>
                    <m:rPr>
                      <m:sty m:val="p"/>
                    </m:rPr>
                    <w:rPr>
                      <w:rFonts w:ascii="Cambria Math" w:hAnsi="Cambria Math"/>
                    </w:rPr>
                    <m:t>1-(0.5</m:t>
                  </m:r>
                </m:e>
                <m:sup>
                  <m:r>
                    <m:rPr>
                      <m:sty m:val="p"/>
                    </m:rPr>
                    <w:rPr>
                      <w:rFonts w:ascii="Cambria Math" w:hAnsi="Cambria Math"/>
                    </w:rPr>
                    <m:t>2</m:t>
                  </m:r>
                </m:sup>
              </m:sSup>
              <m:r>
                <m:rPr>
                  <m:sty m:val="p"/>
                </m:rPr>
                <w:rPr>
                  <w:rFonts w:ascii="Cambria Math" w:hAnsi="Cambria Math"/>
                </w:rPr>
                <m:t>+</m:t>
              </m:r>
              <m:sSup>
                <m:sSupPr>
                  <m:ctrlPr>
                    <w:ins w:id="22" w:author="Miguel" w:date="2020-06-11T12:24:00Z">
                      <w:rPr>
                        <w:rFonts w:ascii="Cambria Math" w:hAnsi="Cambria Math"/>
                      </w:rPr>
                    </w:ins>
                  </m:ctrlPr>
                </m:sSupPr>
                <m:e>
                  <m:r>
                    <w:rPr>
                      <w:rFonts w:ascii="Cambria Math" w:hAnsi="Cambria Math"/>
                    </w:rPr>
                    <m:t>0</m:t>
                  </m:r>
                  <m:r>
                    <m:rPr>
                      <m:sty m:val="p"/>
                    </m:rPr>
                    <w:rPr>
                      <w:rFonts w:ascii="Cambria Math" w:hAnsi="Cambria Math"/>
                    </w:rPr>
                    <m:t>.5</m:t>
                  </m:r>
                </m:e>
                <m:sup>
                  <m:r>
                    <m:rPr>
                      <m:sty m:val="p"/>
                    </m:rPr>
                    <w:rPr>
                      <w:rFonts w:ascii="Cambria Math" w:hAnsi="Cambria Math"/>
                    </w:rPr>
                    <m:t>2</m:t>
                  </m:r>
                </m:sup>
              </m:sSup>
              <m:r>
                <m:rPr>
                  <m:sty m:val="p"/>
                </m:rPr>
                <w:rPr>
                  <w:rFonts w:ascii="Cambria Math" w:hAnsi="Cambria Math"/>
                </w:rPr>
                <m:t>+</m:t>
              </m:r>
              <m:sSup>
                <m:sSupPr>
                  <m:ctrlPr>
                    <w:ins w:id="23" w:author="Miguel" w:date="2020-06-11T12:24:00Z">
                      <w:rPr>
                        <w:rFonts w:ascii="Cambria Math" w:hAnsi="Cambria Math"/>
                      </w:rPr>
                    </w:ins>
                  </m:ctrlPr>
                </m:sSupPr>
                <m:e>
                  <m:r>
                    <m:rPr>
                      <m:sty m:val="p"/>
                    </m:rPr>
                    <w:rPr>
                      <w:rFonts w:ascii="Cambria Math" w:hAnsi="Cambria Math"/>
                    </w:rPr>
                    <m:t>0</m:t>
                  </m:r>
                </m:e>
                <m:sup>
                  <m:r>
                    <m:rPr>
                      <m:sty m:val="p"/>
                    </m:rPr>
                    <w:rPr>
                      <w:rFonts w:ascii="Cambria Math" w:hAnsi="Cambria Math"/>
                    </w:rPr>
                    <m:t>2</m:t>
                  </m:r>
                </m:sup>
              </m:sSup>
              <m:r>
                <m:rPr>
                  <m:sty m:val="p"/>
                </m:rPr>
                <w:rPr>
                  <w:rFonts w:ascii="Cambria Math" w:hAnsi="Cambria Math"/>
                </w:rPr>
                <m:t xml:space="preserve">) </m:t>
              </m:r>
            </m:num>
            <m:den>
              <m:r>
                <m:rPr>
                  <m:sty m:val="p"/>
                </m:rPr>
                <w:rPr>
                  <w:rFonts w:ascii="Cambria Math" w:hAnsi="Cambria Math"/>
                </w:rPr>
                <m:t>1 - 0.33</m:t>
              </m:r>
            </m:den>
          </m:f>
          <m:r>
            <w:rPr>
              <w:rFonts w:ascii="Cambria Math" w:hAnsi="Cambria Math"/>
            </w:rPr>
            <m:t>=0.75</m:t>
          </m:r>
        </m:oMath>
      </m:oMathPara>
    </w:p>
    <w:p w:rsidR="00282D6C" w:rsidRDefault="00282D6C"/>
    <w:sectPr w:rsidR="00282D6C" w:rsidSect="00325894">
      <w:pgSz w:w="11900" w:h="16840"/>
      <w:pgMar w:top="720" w:right="720" w:bottom="720" w:left="72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7DC6" w:rsidRDefault="00317DC6" w:rsidP="0063401C">
      <w:r>
        <w:separator/>
      </w:r>
    </w:p>
  </w:endnote>
  <w:endnote w:type="continuationSeparator" w:id="0">
    <w:p w:rsidR="00317DC6" w:rsidRDefault="00317DC6" w:rsidP="006340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ewsGotT">
    <w:altName w:val="Times New Roman"/>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3428286"/>
      <w:docPartObj>
        <w:docPartGallery w:val="Page Numbers (Bottom of Page)"/>
        <w:docPartUnique/>
      </w:docPartObj>
    </w:sdtPr>
    <w:sdtEndPr>
      <w:rPr>
        <w:noProof/>
      </w:rPr>
    </w:sdtEndPr>
    <w:sdtContent>
      <w:p w:rsidR="00EA663B" w:rsidRDefault="00EA663B">
        <w:pPr>
          <w:pStyle w:val="Piedepgina"/>
          <w:jc w:val="center"/>
        </w:pPr>
        <w:r>
          <w:fldChar w:fldCharType="begin"/>
        </w:r>
        <w:r>
          <w:instrText xml:space="preserve"> PAGE   \* MERGEFORMAT </w:instrText>
        </w:r>
        <w:r>
          <w:fldChar w:fldCharType="separate"/>
        </w:r>
        <w:r>
          <w:rPr>
            <w:noProof/>
          </w:rPr>
          <w:t>1</w:t>
        </w:r>
        <w:r>
          <w:rPr>
            <w:noProof/>
          </w:rPr>
          <w:fldChar w:fldCharType="end"/>
        </w:r>
      </w:p>
    </w:sdtContent>
  </w:sdt>
  <w:p w:rsidR="00EA663B" w:rsidRDefault="00EA66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7DC6" w:rsidRDefault="00317DC6" w:rsidP="0063401C">
      <w:r>
        <w:separator/>
      </w:r>
    </w:p>
  </w:footnote>
  <w:footnote w:type="continuationSeparator" w:id="0">
    <w:p w:rsidR="00317DC6" w:rsidRDefault="00317DC6" w:rsidP="006340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63B" w:rsidRPr="00282D6C" w:rsidRDefault="00EA663B" w:rsidP="00282D6C">
    <w:pPr>
      <w:jc w:val="center"/>
      <w:rPr>
        <w:sz w:val="20"/>
        <w:szCs w:val="20"/>
      </w:rPr>
    </w:pPr>
    <w:r w:rsidRPr="00282D6C">
      <w:rPr>
        <w:sz w:val="20"/>
        <w:szCs w:val="20"/>
      </w:rPr>
      <w:t xml:space="preserve">Supplemental Information: </w:t>
    </w:r>
    <w:r w:rsidR="00C33534" w:rsidRPr="00C33534">
      <w:rPr>
        <w:sz w:val="20"/>
        <w:szCs w:val="20"/>
      </w:rPr>
      <w:t>Comparative assessment of range-wide patterns of genetic diversity and structure with SNPs and microsatellites: a case study with Iberian amphibians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500F8"/>
    <w:multiLevelType w:val="hybridMultilevel"/>
    <w:tmpl w:val="BCBC27D8"/>
    <w:lvl w:ilvl="0" w:tplc="86E0AEC8">
      <w:start w:val="1"/>
      <w:numFmt w:val="bullet"/>
      <w:lvlText w:val="-"/>
      <w:lvlJc w:val="left"/>
      <w:pPr>
        <w:ind w:left="720" w:hanging="360"/>
      </w:pPr>
      <w:rPr>
        <w:rFonts w:ascii="Times New Roman" w:eastAsiaTheme="minorHAnsi" w:hAnsi="Times New Roman" w:cs="Times New Roman" w:hint="default"/>
        <w:u w:val="single"/>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247A0909"/>
    <w:multiLevelType w:val="hybridMultilevel"/>
    <w:tmpl w:val="44142744"/>
    <w:lvl w:ilvl="0" w:tplc="FE6AEF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1EE288A"/>
    <w:multiLevelType w:val="hybridMultilevel"/>
    <w:tmpl w:val="DDA0F7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A6E4C14"/>
    <w:multiLevelType w:val="hybridMultilevel"/>
    <w:tmpl w:val="5CA82674"/>
    <w:lvl w:ilvl="0" w:tplc="05C250E8">
      <w:numFmt w:val="bullet"/>
      <w:lvlText w:val="-"/>
      <w:lvlJc w:val="left"/>
      <w:pPr>
        <w:ind w:left="420" w:hanging="360"/>
      </w:pPr>
      <w:rPr>
        <w:rFonts w:ascii="Times New Roman" w:eastAsia="Times New Roman" w:hAnsi="Times New Roman" w:cs="Times New Roman" w:hint="default"/>
      </w:rPr>
    </w:lvl>
    <w:lvl w:ilvl="1" w:tplc="040A0003" w:tentative="1">
      <w:start w:val="1"/>
      <w:numFmt w:val="bullet"/>
      <w:lvlText w:val="o"/>
      <w:lvlJc w:val="left"/>
      <w:pPr>
        <w:ind w:left="1140" w:hanging="360"/>
      </w:pPr>
      <w:rPr>
        <w:rFonts w:ascii="Courier New" w:hAnsi="Courier New" w:cs="Courier New" w:hint="default"/>
      </w:rPr>
    </w:lvl>
    <w:lvl w:ilvl="2" w:tplc="040A0005" w:tentative="1">
      <w:start w:val="1"/>
      <w:numFmt w:val="bullet"/>
      <w:lvlText w:val=""/>
      <w:lvlJc w:val="left"/>
      <w:pPr>
        <w:ind w:left="1860" w:hanging="360"/>
      </w:pPr>
      <w:rPr>
        <w:rFonts w:ascii="Wingdings" w:hAnsi="Wingdings" w:hint="default"/>
      </w:rPr>
    </w:lvl>
    <w:lvl w:ilvl="3" w:tplc="040A0001" w:tentative="1">
      <w:start w:val="1"/>
      <w:numFmt w:val="bullet"/>
      <w:lvlText w:val=""/>
      <w:lvlJc w:val="left"/>
      <w:pPr>
        <w:ind w:left="2580" w:hanging="360"/>
      </w:pPr>
      <w:rPr>
        <w:rFonts w:ascii="Symbol" w:hAnsi="Symbol" w:hint="default"/>
      </w:rPr>
    </w:lvl>
    <w:lvl w:ilvl="4" w:tplc="040A0003" w:tentative="1">
      <w:start w:val="1"/>
      <w:numFmt w:val="bullet"/>
      <w:lvlText w:val="o"/>
      <w:lvlJc w:val="left"/>
      <w:pPr>
        <w:ind w:left="3300" w:hanging="360"/>
      </w:pPr>
      <w:rPr>
        <w:rFonts w:ascii="Courier New" w:hAnsi="Courier New" w:cs="Courier New" w:hint="default"/>
      </w:rPr>
    </w:lvl>
    <w:lvl w:ilvl="5" w:tplc="040A0005" w:tentative="1">
      <w:start w:val="1"/>
      <w:numFmt w:val="bullet"/>
      <w:lvlText w:val=""/>
      <w:lvlJc w:val="left"/>
      <w:pPr>
        <w:ind w:left="4020" w:hanging="360"/>
      </w:pPr>
      <w:rPr>
        <w:rFonts w:ascii="Wingdings" w:hAnsi="Wingdings" w:hint="default"/>
      </w:rPr>
    </w:lvl>
    <w:lvl w:ilvl="6" w:tplc="040A0001" w:tentative="1">
      <w:start w:val="1"/>
      <w:numFmt w:val="bullet"/>
      <w:lvlText w:val=""/>
      <w:lvlJc w:val="left"/>
      <w:pPr>
        <w:ind w:left="4740" w:hanging="360"/>
      </w:pPr>
      <w:rPr>
        <w:rFonts w:ascii="Symbol" w:hAnsi="Symbol" w:hint="default"/>
      </w:rPr>
    </w:lvl>
    <w:lvl w:ilvl="7" w:tplc="040A0003" w:tentative="1">
      <w:start w:val="1"/>
      <w:numFmt w:val="bullet"/>
      <w:lvlText w:val="o"/>
      <w:lvlJc w:val="left"/>
      <w:pPr>
        <w:ind w:left="5460" w:hanging="360"/>
      </w:pPr>
      <w:rPr>
        <w:rFonts w:ascii="Courier New" w:hAnsi="Courier New" w:cs="Courier New" w:hint="default"/>
      </w:rPr>
    </w:lvl>
    <w:lvl w:ilvl="8" w:tplc="040A0005" w:tentative="1">
      <w:start w:val="1"/>
      <w:numFmt w:val="bullet"/>
      <w:lvlText w:val=""/>
      <w:lvlJc w:val="left"/>
      <w:pPr>
        <w:ind w:left="61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D30"/>
    <w:rsid w:val="00014E13"/>
    <w:rsid w:val="00024715"/>
    <w:rsid w:val="00055E0A"/>
    <w:rsid w:val="00073D26"/>
    <w:rsid w:val="000C5B4D"/>
    <w:rsid w:val="001403C3"/>
    <w:rsid w:val="001410E6"/>
    <w:rsid w:val="00190AA8"/>
    <w:rsid w:val="001B41A5"/>
    <w:rsid w:val="001D7B87"/>
    <w:rsid w:val="00200B7E"/>
    <w:rsid w:val="0025697C"/>
    <w:rsid w:val="00267B88"/>
    <w:rsid w:val="002819E1"/>
    <w:rsid w:val="00282D6C"/>
    <w:rsid w:val="00317DC6"/>
    <w:rsid w:val="00325894"/>
    <w:rsid w:val="0035335A"/>
    <w:rsid w:val="003801E7"/>
    <w:rsid w:val="003A0329"/>
    <w:rsid w:val="003F02EC"/>
    <w:rsid w:val="003F248D"/>
    <w:rsid w:val="004034EA"/>
    <w:rsid w:val="00415B6F"/>
    <w:rsid w:val="004F3602"/>
    <w:rsid w:val="00504E0C"/>
    <w:rsid w:val="00505F75"/>
    <w:rsid w:val="00574328"/>
    <w:rsid w:val="005819A7"/>
    <w:rsid w:val="005910E5"/>
    <w:rsid w:val="005D41BB"/>
    <w:rsid w:val="005F0FC6"/>
    <w:rsid w:val="00616B64"/>
    <w:rsid w:val="0063401C"/>
    <w:rsid w:val="00670234"/>
    <w:rsid w:val="006B4EF9"/>
    <w:rsid w:val="006D20FB"/>
    <w:rsid w:val="00706F12"/>
    <w:rsid w:val="00726D6B"/>
    <w:rsid w:val="00785C65"/>
    <w:rsid w:val="007B5D30"/>
    <w:rsid w:val="007F0433"/>
    <w:rsid w:val="007F3854"/>
    <w:rsid w:val="00835824"/>
    <w:rsid w:val="009479DC"/>
    <w:rsid w:val="009931FF"/>
    <w:rsid w:val="00997FE7"/>
    <w:rsid w:val="009A1A7F"/>
    <w:rsid w:val="009C0963"/>
    <w:rsid w:val="009F0762"/>
    <w:rsid w:val="00A10552"/>
    <w:rsid w:val="00A665CE"/>
    <w:rsid w:val="00AC58D3"/>
    <w:rsid w:val="00B0431B"/>
    <w:rsid w:val="00B85CB7"/>
    <w:rsid w:val="00BA08E5"/>
    <w:rsid w:val="00BC0DC2"/>
    <w:rsid w:val="00BD4601"/>
    <w:rsid w:val="00C12444"/>
    <w:rsid w:val="00C25B86"/>
    <w:rsid w:val="00C3077C"/>
    <w:rsid w:val="00C33534"/>
    <w:rsid w:val="00CA03E7"/>
    <w:rsid w:val="00CF5972"/>
    <w:rsid w:val="00D41735"/>
    <w:rsid w:val="00E51132"/>
    <w:rsid w:val="00E76139"/>
    <w:rsid w:val="00E81E83"/>
    <w:rsid w:val="00EA663B"/>
    <w:rsid w:val="00EC62E0"/>
    <w:rsid w:val="00EE0AB7"/>
    <w:rsid w:val="00F31378"/>
    <w:rsid w:val="00F37777"/>
    <w:rsid w:val="00F45A80"/>
    <w:rsid w:val="00F506EA"/>
    <w:rsid w:val="00F60E7D"/>
    <w:rsid w:val="00F874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86CB4D"/>
  <w14:defaultImageDpi w14:val="330"/>
  <w15:docId w15:val="{24884F2E-E358-5941-8AEC-C20E8B7AC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2D6C"/>
    <w:pPr>
      <w:spacing w:line="360" w:lineRule="auto"/>
      <w:jc w:val="both"/>
    </w:pPr>
    <w:rPr>
      <w:rFonts w:ascii="Times New Roman" w:hAnsi="Times New Roman"/>
    </w:rPr>
  </w:style>
  <w:style w:type="paragraph" w:styleId="Ttulo1">
    <w:name w:val="heading 1"/>
    <w:basedOn w:val="Normal"/>
    <w:next w:val="Normal"/>
    <w:link w:val="Ttulo1Car"/>
    <w:uiPriority w:val="9"/>
    <w:qFormat/>
    <w:rsid w:val="00F8743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5335A"/>
    <w:pPr>
      <w:keepNext/>
      <w:keepLines/>
      <w:spacing w:before="40" w:after="120"/>
      <w:outlineLvl w:val="1"/>
    </w:pPr>
    <w:rPr>
      <w:rFonts w:eastAsiaTheme="majorEastAsia" w:cstheme="majorBidi"/>
      <w:sz w:val="26"/>
      <w:szCs w:val="26"/>
    </w:rPr>
  </w:style>
  <w:style w:type="paragraph" w:styleId="Ttulo3">
    <w:name w:val="heading 3"/>
    <w:basedOn w:val="Normal"/>
    <w:next w:val="Normal"/>
    <w:link w:val="Ttulo3Car"/>
    <w:uiPriority w:val="9"/>
    <w:unhideWhenUsed/>
    <w:qFormat/>
    <w:rsid w:val="009A1A7F"/>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3401C"/>
    <w:rPr>
      <w:rFonts w:ascii="Tahoma" w:hAnsi="Tahoma" w:cs="Tahoma"/>
      <w:sz w:val="16"/>
      <w:szCs w:val="16"/>
    </w:rPr>
  </w:style>
  <w:style w:type="character" w:customStyle="1" w:styleId="TextodegloboCar">
    <w:name w:val="Texto de globo Car"/>
    <w:basedOn w:val="Fuentedeprrafopredeter"/>
    <w:link w:val="Textodeglobo"/>
    <w:uiPriority w:val="99"/>
    <w:semiHidden/>
    <w:rsid w:val="0063401C"/>
    <w:rPr>
      <w:rFonts w:ascii="Tahoma" w:hAnsi="Tahoma" w:cs="Tahoma"/>
      <w:sz w:val="16"/>
      <w:szCs w:val="16"/>
    </w:rPr>
  </w:style>
  <w:style w:type="paragraph" w:styleId="Encabezado">
    <w:name w:val="header"/>
    <w:basedOn w:val="Normal"/>
    <w:link w:val="EncabezadoCar"/>
    <w:uiPriority w:val="99"/>
    <w:unhideWhenUsed/>
    <w:rsid w:val="0063401C"/>
    <w:pPr>
      <w:tabs>
        <w:tab w:val="center" w:pos="4680"/>
        <w:tab w:val="right" w:pos="9360"/>
      </w:tabs>
    </w:pPr>
  </w:style>
  <w:style w:type="character" w:customStyle="1" w:styleId="EncabezadoCar">
    <w:name w:val="Encabezado Car"/>
    <w:basedOn w:val="Fuentedeprrafopredeter"/>
    <w:link w:val="Encabezado"/>
    <w:uiPriority w:val="99"/>
    <w:rsid w:val="0063401C"/>
  </w:style>
  <w:style w:type="paragraph" w:styleId="Piedepgina">
    <w:name w:val="footer"/>
    <w:basedOn w:val="Normal"/>
    <w:link w:val="PiedepginaCar"/>
    <w:uiPriority w:val="99"/>
    <w:unhideWhenUsed/>
    <w:rsid w:val="0063401C"/>
    <w:pPr>
      <w:tabs>
        <w:tab w:val="center" w:pos="4680"/>
        <w:tab w:val="right" w:pos="9360"/>
      </w:tabs>
    </w:pPr>
  </w:style>
  <w:style w:type="character" w:customStyle="1" w:styleId="PiedepginaCar">
    <w:name w:val="Pie de página Car"/>
    <w:basedOn w:val="Fuentedeprrafopredeter"/>
    <w:link w:val="Piedepgina"/>
    <w:uiPriority w:val="99"/>
    <w:rsid w:val="0063401C"/>
  </w:style>
  <w:style w:type="paragraph" w:styleId="Prrafodelista">
    <w:name w:val="List Paragraph"/>
    <w:basedOn w:val="Normal"/>
    <w:uiPriority w:val="34"/>
    <w:qFormat/>
    <w:rsid w:val="000C5B4D"/>
    <w:pPr>
      <w:ind w:left="720"/>
      <w:contextualSpacing/>
    </w:pPr>
  </w:style>
  <w:style w:type="table" w:styleId="Tablaconcuadrcula">
    <w:name w:val="Table Grid"/>
    <w:basedOn w:val="Tablanormal"/>
    <w:uiPriority w:val="39"/>
    <w:rsid w:val="005743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3801E7"/>
    <w:pPr>
      <w:spacing w:after="200"/>
    </w:pPr>
    <w:rPr>
      <w:iCs/>
      <w:sz w:val="20"/>
      <w:szCs w:val="18"/>
    </w:rPr>
  </w:style>
  <w:style w:type="character" w:customStyle="1" w:styleId="Ttulo2Car">
    <w:name w:val="Título 2 Car"/>
    <w:basedOn w:val="Fuentedeprrafopredeter"/>
    <w:link w:val="Ttulo2"/>
    <w:uiPriority w:val="9"/>
    <w:rsid w:val="0035335A"/>
    <w:rPr>
      <w:rFonts w:ascii="Times New Roman" w:eastAsiaTheme="majorEastAsia" w:hAnsi="Times New Roman" w:cstheme="majorBidi"/>
      <w:sz w:val="26"/>
      <w:szCs w:val="26"/>
    </w:rPr>
  </w:style>
  <w:style w:type="character" w:customStyle="1" w:styleId="Ttulo1Car">
    <w:name w:val="Título 1 Car"/>
    <w:basedOn w:val="Fuentedeprrafopredeter"/>
    <w:link w:val="Ttulo1"/>
    <w:uiPriority w:val="9"/>
    <w:rsid w:val="00F8743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87433"/>
    <w:pPr>
      <w:spacing w:before="480" w:line="276" w:lineRule="auto"/>
      <w:outlineLvl w:val="9"/>
    </w:pPr>
    <w:rPr>
      <w:b/>
      <w:bCs/>
      <w:sz w:val="28"/>
      <w:szCs w:val="28"/>
      <w:lang w:val="es-ES" w:eastAsia="es-ES_tradnl"/>
    </w:rPr>
  </w:style>
  <w:style w:type="paragraph" w:styleId="TDC2">
    <w:name w:val="toc 2"/>
    <w:basedOn w:val="Normal"/>
    <w:next w:val="Normal"/>
    <w:autoRedefine/>
    <w:uiPriority w:val="39"/>
    <w:unhideWhenUsed/>
    <w:rsid w:val="00706F12"/>
    <w:pPr>
      <w:tabs>
        <w:tab w:val="right" w:leader="dot" w:pos="9350"/>
      </w:tabs>
      <w:spacing w:before="120"/>
      <w:ind w:left="240"/>
    </w:pPr>
    <w:rPr>
      <w:b/>
      <w:bCs/>
      <w:noProof/>
      <w:sz w:val="22"/>
      <w:szCs w:val="22"/>
    </w:rPr>
  </w:style>
  <w:style w:type="character" w:styleId="Hipervnculo">
    <w:name w:val="Hyperlink"/>
    <w:basedOn w:val="Fuentedeprrafopredeter"/>
    <w:uiPriority w:val="99"/>
    <w:unhideWhenUsed/>
    <w:rsid w:val="00F87433"/>
    <w:rPr>
      <w:color w:val="0563C1" w:themeColor="hyperlink"/>
      <w:u w:val="single"/>
    </w:rPr>
  </w:style>
  <w:style w:type="paragraph" w:styleId="TDC1">
    <w:name w:val="toc 1"/>
    <w:basedOn w:val="Normal"/>
    <w:next w:val="Normal"/>
    <w:autoRedefine/>
    <w:uiPriority w:val="39"/>
    <w:semiHidden/>
    <w:unhideWhenUsed/>
    <w:rsid w:val="00F87433"/>
    <w:pPr>
      <w:spacing w:before="120"/>
    </w:pPr>
    <w:rPr>
      <w:b/>
      <w:bCs/>
      <w:i/>
      <w:iCs/>
    </w:rPr>
  </w:style>
  <w:style w:type="paragraph" w:styleId="TDC3">
    <w:name w:val="toc 3"/>
    <w:basedOn w:val="Normal"/>
    <w:next w:val="Normal"/>
    <w:autoRedefine/>
    <w:uiPriority w:val="39"/>
    <w:unhideWhenUsed/>
    <w:rsid w:val="00F87433"/>
    <w:pPr>
      <w:ind w:left="480"/>
    </w:pPr>
    <w:rPr>
      <w:sz w:val="20"/>
      <w:szCs w:val="20"/>
    </w:rPr>
  </w:style>
  <w:style w:type="paragraph" w:styleId="TDC4">
    <w:name w:val="toc 4"/>
    <w:basedOn w:val="Normal"/>
    <w:next w:val="Normal"/>
    <w:autoRedefine/>
    <w:uiPriority w:val="39"/>
    <w:semiHidden/>
    <w:unhideWhenUsed/>
    <w:rsid w:val="00F87433"/>
    <w:pPr>
      <w:ind w:left="720"/>
    </w:pPr>
    <w:rPr>
      <w:sz w:val="20"/>
      <w:szCs w:val="20"/>
    </w:rPr>
  </w:style>
  <w:style w:type="paragraph" w:styleId="TDC5">
    <w:name w:val="toc 5"/>
    <w:basedOn w:val="Normal"/>
    <w:next w:val="Normal"/>
    <w:autoRedefine/>
    <w:uiPriority w:val="39"/>
    <w:semiHidden/>
    <w:unhideWhenUsed/>
    <w:rsid w:val="00F87433"/>
    <w:pPr>
      <w:ind w:left="960"/>
    </w:pPr>
    <w:rPr>
      <w:sz w:val="20"/>
      <w:szCs w:val="20"/>
    </w:rPr>
  </w:style>
  <w:style w:type="paragraph" w:styleId="TDC6">
    <w:name w:val="toc 6"/>
    <w:basedOn w:val="Normal"/>
    <w:next w:val="Normal"/>
    <w:autoRedefine/>
    <w:uiPriority w:val="39"/>
    <w:semiHidden/>
    <w:unhideWhenUsed/>
    <w:rsid w:val="00F87433"/>
    <w:pPr>
      <w:ind w:left="1200"/>
    </w:pPr>
    <w:rPr>
      <w:sz w:val="20"/>
      <w:szCs w:val="20"/>
    </w:rPr>
  </w:style>
  <w:style w:type="paragraph" w:styleId="TDC7">
    <w:name w:val="toc 7"/>
    <w:basedOn w:val="Normal"/>
    <w:next w:val="Normal"/>
    <w:autoRedefine/>
    <w:uiPriority w:val="39"/>
    <w:semiHidden/>
    <w:unhideWhenUsed/>
    <w:rsid w:val="00F87433"/>
    <w:pPr>
      <w:ind w:left="1440"/>
    </w:pPr>
    <w:rPr>
      <w:sz w:val="20"/>
      <w:szCs w:val="20"/>
    </w:rPr>
  </w:style>
  <w:style w:type="paragraph" w:styleId="TDC8">
    <w:name w:val="toc 8"/>
    <w:basedOn w:val="Normal"/>
    <w:next w:val="Normal"/>
    <w:autoRedefine/>
    <w:uiPriority w:val="39"/>
    <w:semiHidden/>
    <w:unhideWhenUsed/>
    <w:rsid w:val="00F87433"/>
    <w:pPr>
      <w:ind w:left="1680"/>
    </w:pPr>
    <w:rPr>
      <w:sz w:val="20"/>
      <w:szCs w:val="20"/>
    </w:rPr>
  </w:style>
  <w:style w:type="paragraph" w:styleId="TDC9">
    <w:name w:val="toc 9"/>
    <w:basedOn w:val="Normal"/>
    <w:next w:val="Normal"/>
    <w:autoRedefine/>
    <w:uiPriority w:val="39"/>
    <w:semiHidden/>
    <w:unhideWhenUsed/>
    <w:rsid w:val="00F87433"/>
    <w:pPr>
      <w:ind w:left="1920"/>
    </w:pPr>
    <w:rPr>
      <w:sz w:val="20"/>
      <w:szCs w:val="20"/>
    </w:rPr>
  </w:style>
  <w:style w:type="paragraph" w:styleId="Textosinformato">
    <w:name w:val="Plain Text"/>
    <w:basedOn w:val="Normal"/>
    <w:link w:val="TextosinformatoCar"/>
    <w:uiPriority w:val="99"/>
    <w:unhideWhenUsed/>
    <w:rsid w:val="009A1A7F"/>
    <w:rPr>
      <w:rFonts w:ascii="Consolas" w:eastAsia="Calibri" w:hAnsi="Consolas" w:cs="Times New Roman"/>
      <w:sz w:val="21"/>
      <w:szCs w:val="21"/>
    </w:rPr>
  </w:style>
  <w:style w:type="character" w:customStyle="1" w:styleId="TextosinformatoCar">
    <w:name w:val="Texto sin formato Car"/>
    <w:basedOn w:val="Fuentedeprrafopredeter"/>
    <w:link w:val="Textosinformato"/>
    <w:uiPriority w:val="99"/>
    <w:rsid w:val="009A1A7F"/>
    <w:rPr>
      <w:rFonts w:ascii="Consolas" w:eastAsia="Calibri" w:hAnsi="Consolas" w:cs="Times New Roman"/>
      <w:sz w:val="21"/>
      <w:szCs w:val="21"/>
    </w:rPr>
  </w:style>
  <w:style w:type="character" w:customStyle="1" w:styleId="Ttulo3Car">
    <w:name w:val="Título 3 Car"/>
    <w:basedOn w:val="Fuentedeprrafopredeter"/>
    <w:link w:val="Ttulo3"/>
    <w:uiPriority w:val="9"/>
    <w:rsid w:val="009A1A7F"/>
    <w:rPr>
      <w:rFonts w:asciiTheme="majorHAnsi" w:eastAsiaTheme="majorEastAsia" w:hAnsiTheme="majorHAnsi" w:cstheme="majorBidi"/>
      <w:color w:val="1F3763" w:themeColor="accent1" w:themeShade="7F"/>
    </w:rPr>
  </w:style>
  <w:style w:type="paragraph" w:customStyle="1" w:styleId="FirstParagraph">
    <w:name w:val="First Paragraph"/>
    <w:next w:val="Textoindependiente"/>
    <w:qFormat/>
    <w:rsid w:val="009A1A7F"/>
    <w:pPr>
      <w:pBdr>
        <w:top w:val="nil"/>
        <w:left w:val="nil"/>
        <w:bottom w:val="nil"/>
        <w:right w:val="nil"/>
        <w:between w:val="nil"/>
        <w:bar w:val="nil"/>
      </w:pBdr>
      <w:spacing w:before="180" w:after="180" w:line="360" w:lineRule="auto"/>
      <w:jc w:val="both"/>
    </w:pPr>
    <w:rPr>
      <w:rFonts w:ascii="Times New Roman" w:eastAsia="Arial Unicode MS" w:hAnsi="Times New Roman" w:cs="Arial Unicode MS"/>
      <w:color w:val="000000"/>
      <w:u w:color="000000"/>
      <w:bdr w:val="nil"/>
      <w:lang w:eastAsia="es-ES_tradnl"/>
    </w:rPr>
  </w:style>
  <w:style w:type="paragraph" w:styleId="Textoindependiente">
    <w:name w:val="Body Text"/>
    <w:basedOn w:val="Normal"/>
    <w:link w:val="TextoindependienteCar"/>
    <w:uiPriority w:val="99"/>
    <w:semiHidden/>
    <w:unhideWhenUsed/>
    <w:rsid w:val="009A1A7F"/>
    <w:pPr>
      <w:spacing w:after="120" w:line="480" w:lineRule="auto"/>
    </w:pPr>
  </w:style>
  <w:style w:type="character" w:customStyle="1" w:styleId="TextoindependienteCar">
    <w:name w:val="Texto independiente Car"/>
    <w:basedOn w:val="Fuentedeprrafopredeter"/>
    <w:link w:val="Textoindependiente"/>
    <w:uiPriority w:val="99"/>
    <w:semiHidden/>
    <w:rsid w:val="009A1A7F"/>
    <w:rPr>
      <w:rFonts w:ascii="Times New Roman" w:hAnsi="Times New Roman"/>
    </w:rPr>
  </w:style>
  <w:style w:type="paragraph" w:customStyle="1" w:styleId="References">
    <w:name w:val="References"/>
    <w:basedOn w:val="Normal"/>
    <w:qFormat/>
    <w:rsid w:val="009A1A7F"/>
    <w:pPr>
      <w:widowControl w:val="0"/>
      <w:pBdr>
        <w:top w:val="nil"/>
        <w:left w:val="nil"/>
        <w:bottom w:val="nil"/>
        <w:right w:val="nil"/>
        <w:between w:val="nil"/>
        <w:bar w:val="nil"/>
      </w:pBdr>
      <w:autoSpaceDE w:val="0"/>
      <w:autoSpaceDN w:val="0"/>
      <w:adjustRightInd w:val="0"/>
      <w:spacing w:before="180" w:after="180"/>
      <w:ind w:left="480" w:hanging="480"/>
    </w:pPr>
    <w:rPr>
      <w:rFonts w:eastAsia="Arial Unicode MS" w:cs="Arial Unicode MS"/>
      <w:color w:val="000000"/>
      <w:u w:color="000000"/>
      <w:bdr w:val="nil"/>
      <w:lang w:eastAsia="es-ES_tradnl"/>
    </w:rPr>
  </w:style>
  <w:style w:type="character" w:customStyle="1" w:styleId="Hyperlink0">
    <w:name w:val="Hyperlink.0"/>
    <w:basedOn w:val="Hipervnculo"/>
    <w:rsid w:val="005819A7"/>
    <w:rPr>
      <w:color w:val="4F81BD"/>
      <w:u w:val="single" w:color="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pixelsPerInch w:val="20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emf"/><Relationship Id="rId10" Type="http://schemas.openxmlformats.org/officeDocument/2006/relationships/image" Target="media/image1.jpg"/><Relationship Id="rId19" Type="http://schemas.openxmlformats.org/officeDocument/2006/relationships/hyperlink" Target="https://www.dropbox.com/s/cilme2py26pv9mw/usat_snp-0.1.0.zip?dl=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s>
</file>

<file path=word/_rels/settings.xml.rels><?xml version="1.0" encoding="UTF-8" standalone="yes"?>
<Relationships xmlns="http://schemas.openxmlformats.org/package/2006/relationships"><Relationship Id="rId1" Type="http://schemas.openxmlformats.org/officeDocument/2006/relationships/attachedTemplate" Target="file:////P:\Journals,%20In-house\MEC\MEC\Documents\MEC%20Supplemental%20Inform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0B68E-362E-784E-B0FB-0F26EAD13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P:\Journals, In-house\MEC\MEC\Documents\MEC Supplemental Information.dotx</Template>
  <TotalTime>62</TotalTime>
  <Pages>22</Pages>
  <Words>9128</Words>
  <Characters>50204</Characters>
  <Application>Microsoft Office Word</Application>
  <DocSecurity>0</DocSecurity>
  <Lines>418</Lines>
  <Paragraphs>118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John Wiley and Sons, Inc.</Company>
  <LinksUpToDate>false</LinksUpToDate>
  <CharactersWithSpaces>59214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Chambers, Karen - Hoboken</dc:creator>
  <cp:lastModifiedBy>Miguel</cp:lastModifiedBy>
  <cp:revision>17</cp:revision>
  <cp:lastPrinted>2020-01-30T22:27:00Z</cp:lastPrinted>
  <dcterms:created xsi:type="dcterms:W3CDTF">2020-01-31T04:26:00Z</dcterms:created>
  <dcterms:modified xsi:type="dcterms:W3CDTF">2020-07-21T07:55:00Z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http://www.zotero.org/styles/applied-soil-ecology</vt:lpwstr>
  </property>
  <property fmtid="{D5CDD505-2E9C-101B-9397-08002B2CF9AE}" pid="11" name="Mendeley Recent Style Name 4_1">
    <vt:lpwstr>Applied Soil Ecology</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http://www.zotero.org/styles/chicago-fullnote-bibliography</vt:lpwstr>
  </property>
  <property fmtid="{D5CDD505-2E9C-101B-9397-08002B2CF9AE}" pid="15" name="Mendeley Recent Style Name 6_1">
    <vt:lpwstr>Chicago Manual of Style 17th edition (full note)</vt:lpwstr>
  </property>
  <property fmtid="{D5CDD505-2E9C-101B-9397-08002B2CF9AE}" pid="16" name="Mendeley Recent Style Id 7_1">
    <vt:lpwstr>http://www.zotero.org/styles/microbial-ecology</vt:lpwstr>
  </property>
  <property fmtid="{D5CDD505-2E9C-101B-9397-08002B2CF9AE}" pid="17" name="Mendeley Recent Style Name 7_1">
    <vt:lpwstr>Microbial Ecology</vt:lpwstr>
  </property>
  <property fmtid="{D5CDD505-2E9C-101B-9397-08002B2CF9AE}" pid="18" name="Mendeley Recent Style Id 8_1">
    <vt:lpwstr>http://www.zotero.org/styles/molecular-ecology</vt:lpwstr>
  </property>
  <property fmtid="{D5CDD505-2E9C-101B-9397-08002B2CF9AE}" pid="19" name="Mendeley Recent Style Name 8_1">
    <vt:lpwstr>Molecular Ecology</vt:lpwstr>
  </property>
  <property fmtid="{D5CDD505-2E9C-101B-9397-08002B2CF9AE}" pid="20" name="Mendeley Recent Style Id 9_1">
    <vt:lpwstr>http://www.zotero.org/styles/peerj</vt:lpwstr>
  </property>
  <property fmtid="{D5CDD505-2E9C-101B-9397-08002B2CF9AE}" pid="21" name="Mendeley Recent Style Name 9_1">
    <vt:lpwstr>PeerJ</vt:lpwstr>
  </property>
</Properties>
</file>